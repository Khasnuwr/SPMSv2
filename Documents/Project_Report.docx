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A9BE1" w14:textId="77777777" w:rsidR="00BB7B1E" w:rsidRDefault="00BB7B1E" w:rsidP="000B5F72">
      <w:pPr>
        <w:pStyle w:val="Title"/>
      </w:pPr>
      <w:r w:rsidRPr="004A5998">
        <w:rPr>
          <w:noProof/>
        </w:rPr>
        <w:drawing>
          <wp:anchor distT="0" distB="0" distL="114300" distR="114300" simplePos="0" relativeHeight="251658240" behindDoc="1" locked="0" layoutInCell="1" allowOverlap="1" wp14:anchorId="3CBCA899" wp14:editId="1569C3F2">
            <wp:simplePos x="0" y="0"/>
            <wp:positionH relativeFrom="column">
              <wp:posOffset>1533525</wp:posOffset>
            </wp:positionH>
            <wp:positionV relativeFrom="paragraph">
              <wp:posOffset>152400</wp:posOffset>
            </wp:positionV>
            <wp:extent cx="2438400" cy="189497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438400" cy="18949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E7FC77" w14:textId="77777777" w:rsidR="00BB7B1E" w:rsidRDefault="00BB7B1E" w:rsidP="000B5F72">
      <w:pPr>
        <w:pStyle w:val="Title"/>
      </w:pPr>
    </w:p>
    <w:p w14:paraId="10895305" w14:textId="77777777" w:rsidR="008300D1" w:rsidRDefault="008300D1" w:rsidP="000B5F72">
      <w:pPr>
        <w:pStyle w:val="Title"/>
      </w:pPr>
    </w:p>
    <w:p w14:paraId="005F2D99" w14:textId="181FA1A7" w:rsidR="00BB7B1E" w:rsidRPr="00B77925" w:rsidRDefault="00BB7B1E" w:rsidP="000B5F72">
      <w:pPr>
        <w:pStyle w:val="Title"/>
        <w:rPr>
          <w:color w:val="auto"/>
        </w:rPr>
      </w:pPr>
      <w:r w:rsidRPr="00B77925">
        <w:rPr>
          <w:color w:val="auto"/>
        </w:rPr>
        <w:t>PROJECT REPORT</w:t>
      </w:r>
    </w:p>
    <w:p w14:paraId="5E64F196" w14:textId="77777777" w:rsidR="00BB7B1E" w:rsidRPr="00B77925" w:rsidRDefault="00BB7B1E" w:rsidP="000B5F72">
      <w:pPr>
        <w:pStyle w:val="Title"/>
        <w:rPr>
          <w:color w:val="auto"/>
        </w:rPr>
      </w:pPr>
      <w:r w:rsidRPr="00B77925">
        <w:rPr>
          <w:color w:val="auto"/>
        </w:rPr>
        <w:t>DATABASE MANAGEMENT</w:t>
      </w:r>
    </w:p>
    <w:p w14:paraId="6194E3BE" w14:textId="77777777" w:rsidR="00BB7B1E" w:rsidRDefault="00BB7B1E" w:rsidP="000B5F72">
      <w:pPr>
        <w:pStyle w:val="Title"/>
        <w:rPr>
          <w:color w:val="auto"/>
        </w:rPr>
      </w:pPr>
      <w:r w:rsidRPr="00B77925">
        <w:rPr>
          <w:color w:val="auto"/>
        </w:rPr>
        <w:t>CSE 303</w:t>
      </w:r>
    </w:p>
    <w:p w14:paraId="0E331954" w14:textId="3BDA3BCA" w:rsidR="00B77925" w:rsidRPr="00B77925" w:rsidRDefault="00B77925" w:rsidP="00B77925">
      <w:pPr>
        <w:pStyle w:val="Title"/>
        <w:rPr>
          <w:color w:val="auto"/>
        </w:rPr>
      </w:pPr>
      <w:r w:rsidRPr="00B77925">
        <w:rPr>
          <w:color w:val="auto"/>
        </w:rPr>
        <w:t>Section 03</w:t>
      </w:r>
    </w:p>
    <w:p w14:paraId="1A568116" w14:textId="6AB6195C" w:rsidR="000D6A6E" w:rsidRPr="00B77925" w:rsidRDefault="00EF61FE" w:rsidP="000B5F72">
      <w:pPr>
        <w:pStyle w:val="Title"/>
        <w:rPr>
          <w:color w:val="auto"/>
        </w:rPr>
      </w:pPr>
      <w:r w:rsidRPr="00B77925">
        <w:rPr>
          <w:color w:val="auto"/>
        </w:rPr>
        <w:t>GROUP 27</w:t>
      </w:r>
    </w:p>
    <w:p w14:paraId="60B37530" w14:textId="5FA38C6D" w:rsidR="00BB7B1E" w:rsidRDefault="00BB7B1E" w:rsidP="00BB7B1E"/>
    <w:tbl>
      <w:tblPr>
        <w:tblStyle w:val="PlainTable1"/>
        <w:tblW w:w="9432" w:type="dxa"/>
        <w:jc w:val="center"/>
        <w:tblLook w:val="04A0" w:firstRow="1" w:lastRow="0" w:firstColumn="1" w:lastColumn="0" w:noHBand="0" w:noVBand="1"/>
      </w:tblPr>
      <w:tblGrid>
        <w:gridCol w:w="4716"/>
        <w:gridCol w:w="4716"/>
      </w:tblGrid>
      <w:tr w:rsidR="007D666E" w14:paraId="72FAC0DF" w14:textId="77777777" w:rsidTr="008300D1">
        <w:trPr>
          <w:cnfStyle w:val="100000000000" w:firstRow="1" w:lastRow="0" w:firstColumn="0" w:lastColumn="0" w:oddVBand="0" w:evenVBand="0" w:oddHBand="0"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4716" w:type="dxa"/>
          </w:tcPr>
          <w:p w14:paraId="6CA8D5BC" w14:textId="77777777" w:rsidR="007D666E" w:rsidRPr="00E33162" w:rsidRDefault="007D666E" w:rsidP="00EF61FE">
            <w:pPr>
              <w:jc w:val="center"/>
              <w:rPr>
                <w:rFonts w:cs="Times New Roman"/>
                <w:sz w:val="24"/>
              </w:rPr>
            </w:pPr>
            <w:r w:rsidRPr="00E33162">
              <w:rPr>
                <w:rFonts w:cs="Times New Roman"/>
                <w:sz w:val="24"/>
              </w:rPr>
              <w:t>Name</w:t>
            </w:r>
          </w:p>
        </w:tc>
        <w:tc>
          <w:tcPr>
            <w:tcW w:w="4716" w:type="dxa"/>
          </w:tcPr>
          <w:p w14:paraId="241C7680" w14:textId="77777777" w:rsidR="007D666E" w:rsidRPr="00E33162" w:rsidRDefault="007D666E" w:rsidP="00EF61FE">
            <w:pPr>
              <w:jc w:val="center"/>
              <w:cnfStyle w:val="100000000000" w:firstRow="1" w:lastRow="0" w:firstColumn="0" w:lastColumn="0" w:oddVBand="0" w:evenVBand="0" w:oddHBand="0" w:evenHBand="0" w:firstRowFirstColumn="0" w:firstRowLastColumn="0" w:lastRowFirstColumn="0" w:lastRowLastColumn="0"/>
              <w:rPr>
                <w:rFonts w:cs="Times New Roman"/>
                <w:sz w:val="24"/>
              </w:rPr>
            </w:pPr>
            <w:r w:rsidRPr="00E33162">
              <w:rPr>
                <w:rFonts w:cs="Times New Roman"/>
                <w:sz w:val="24"/>
              </w:rPr>
              <w:t>ID</w:t>
            </w:r>
          </w:p>
        </w:tc>
      </w:tr>
      <w:tr w:rsidR="007D666E" w14:paraId="15B5CDA9" w14:textId="77777777" w:rsidTr="008300D1">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4716" w:type="dxa"/>
          </w:tcPr>
          <w:p w14:paraId="18C629F1" w14:textId="16F2B85E" w:rsidR="007D666E" w:rsidRPr="00E33162" w:rsidRDefault="001707D2" w:rsidP="001707D2">
            <w:pPr>
              <w:tabs>
                <w:tab w:val="left" w:pos="1088"/>
                <w:tab w:val="center" w:pos="2250"/>
              </w:tabs>
              <w:rPr>
                <w:rFonts w:cs="Times New Roman"/>
                <w:b w:val="0"/>
                <w:sz w:val="24"/>
              </w:rPr>
            </w:pPr>
            <w:r>
              <w:rPr>
                <w:rFonts w:cs="Times New Roman"/>
                <w:b w:val="0"/>
                <w:sz w:val="24"/>
              </w:rPr>
              <w:tab/>
            </w:r>
            <w:r>
              <w:rPr>
                <w:rFonts w:cs="Times New Roman"/>
                <w:b w:val="0"/>
                <w:sz w:val="24"/>
              </w:rPr>
              <w:tab/>
            </w:r>
            <w:r w:rsidR="00EF61FE" w:rsidRPr="00EF61FE">
              <w:rPr>
                <w:rFonts w:cs="Times New Roman"/>
                <w:b w:val="0"/>
                <w:sz w:val="24"/>
              </w:rPr>
              <w:t xml:space="preserve">Md </w:t>
            </w:r>
            <w:proofErr w:type="spellStart"/>
            <w:r w:rsidR="00EF61FE" w:rsidRPr="00EF61FE">
              <w:rPr>
                <w:rFonts w:cs="Times New Roman"/>
                <w:b w:val="0"/>
                <w:sz w:val="24"/>
              </w:rPr>
              <w:t>Tuhin</w:t>
            </w:r>
            <w:proofErr w:type="spellEnd"/>
            <w:r w:rsidR="00EF61FE" w:rsidRPr="00EF61FE">
              <w:rPr>
                <w:rFonts w:cs="Times New Roman"/>
                <w:b w:val="0"/>
                <w:sz w:val="24"/>
              </w:rPr>
              <w:t xml:space="preserve"> Al </w:t>
            </w:r>
            <w:proofErr w:type="spellStart"/>
            <w:r w:rsidR="00EF61FE" w:rsidRPr="00EF61FE">
              <w:rPr>
                <w:rFonts w:cs="Times New Roman"/>
                <w:b w:val="0"/>
                <w:sz w:val="24"/>
              </w:rPr>
              <w:t>Jobayer</w:t>
            </w:r>
            <w:proofErr w:type="spellEnd"/>
          </w:p>
        </w:tc>
        <w:tc>
          <w:tcPr>
            <w:tcW w:w="4716" w:type="dxa"/>
          </w:tcPr>
          <w:p w14:paraId="0543D101" w14:textId="67A7C28D" w:rsidR="007D666E" w:rsidRDefault="00EF61FE" w:rsidP="00EF61FE">
            <w:pPr>
              <w:jc w:val="center"/>
              <w:cnfStyle w:val="000000100000" w:firstRow="0" w:lastRow="0" w:firstColumn="0" w:lastColumn="0" w:oddVBand="0" w:evenVBand="0" w:oddHBand="1" w:evenHBand="0" w:firstRowFirstColumn="0" w:firstRowLastColumn="0" w:lastRowFirstColumn="0" w:lastRowLastColumn="0"/>
              <w:rPr>
                <w:rFonts w:cs="Times New Roman"/>
                <w:b/>
                <w:sz w:val="24"/>
              </w:rPr>
            </w:pPr>
            <w:r w:rsidRPr="00EF61FE">
              <w:rPr>
                <w:rFonts w:cs="Times New Roman"/>
                <w:sz w:val="24"/>
              </w:rPr>
              <w:t>1831124</w:t>
            </w:r>
          </w:p>
        </w:tc>
      </w:tr>
      <w:tr w:rsidR="007D666E" w14:paraId="69679840" w14:textId="77777777" w:rsidTr="008300D1">
        <w:trPr>
          <w:trHeight w:val="70"/>
          <w:jc w:val="center"/>
        </w:trPr>
        <w:tc>
          <w:tcPr>
            <w:cnfStyle w:val="001000000000" w:firstRow="0" w:lastRow="0" w:firstColumn="1" w:lastColumn="0" w:oddVBand="0" w:evenVBand="0" w:oddHBand="0" w:evenHBand="0" w:firstRowFirstColumn="0" w:firstRowLastColumn="0" w:lastRowFirstColumn="0" w:lastRowLastColumn="0"/>
            <w:tcW w:w="4716" w:type="dxa"/>
          </w:tcPr>
          <w:p w14:paraId="7A9F8C01" w14:textId="11E40564" w:rsidR="007D666E" w:rsidRDefault="00EF61FE" w:rsidP="00EF61FE">
            <w:pPr>
              <w:jc w:val="center"/>
              <w:rPr>
                <w:rFonts w:cs="Times New Roman"/>
                <w:b w:val="0"/>
                <w:sz w:val="24"/>
              </w:rPr>
            </w:pPr>
            <w:proofErr w:type="spellStart"/>
            <w:r w:rsidRPr="00EF61FE">
              <w:rPr>
                <w:rFonts w:cs="Times New Roman"/>
                <w:b w:val="0"/>
                <w:sz w:val="24"/>
              </w:rPr>
              <w:t>Farsheed</w:t>
            </w:r>
            <w:proofErr w:type="spellEnd"/>
            <w:r w:rsidRPr="00EF61FE">
              <w:rPr>
                <w:rFonts w:cs="Times New Roman"/>
                <w:b w:val="0"/>
                <w:sz w:val="24"/>
              </w:rPr>
              <w:t xml:space="preserve"> Rahman</w:t>
            </w:r>
          </w:p>
        </w:tc>
        <w:tc>
          <w:tcPr>
            <w:tcW w:w="4716" w:type="dxa"/>
          </w:tcPr>
          <w:p w14:paraId="55CB0ABB" w14:textId="04475C69" w:rsidR="007D666E" w:rsidRDefault="00EF61FE" w:rsidP="00EF61FE">
            <w:pPr>
              <w:jc w:val="center"/>
              <w:cnfStyle w:val="000000000000" w:firstRow="0" w:lastRow="0" w:firstColumn="0" w:lastColumn="0" w:oddVBand="0" w:evenVBand="0" w:oddHBand="0" w:evenHBand="0" w:firstRowFirstColumn="0" w:firstRowLastColumn="0" w:lastRowFirstColumn="0" w:lastRowLastColumn="0"/>
              <w:rPr>
                <w:rFonts w:cs="Times New Roman"/>
                <w:b/>
                <w:sz w:val="24"/>
              </w:rPr>
            </w:pPr>
            <w:r w:rsidRPr="00EF61FE">
              <w:rPr>
                <w:rFonts w:cs="Times New Roman"/>
                <w:sz w:val="24"/>
              </w:rPr>
              <w:t>1830360</w:t>
            </w:r>
          </w:p>
        </w:tc>
      </w:tr>
      <w:tr w:rsidR="007D666E" w14:paraId="5E35714C" w14:textId="77777777" w:rsidTr="008300D1">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716" w:type="dxa"/>
          </w:tcPr>
          <w:p w14:paraId="4648B3CE" w14:textId="270262BA" w:rsidR="007D666E" w:rsidRDefault="00EF61FE" w:rsidP="00EF61FE">
            <w:pPr>
              <w:jc w:val="center"/>
              <w:rPr>
                <w:rFonts w:cs="Times New Roman"/>
                <w:b w:val="0"/>
                <w:sz w:val="24"/>
              </w:rPr>
            </w:pPr>
            <w:r w:rsidRPr="00EF61FE">
              <w:rPr>
                <w:rFonts w:cs="Times New Roman"/>
                <w:b w:val="0"/>
                <w:sz w:val="24"/>
              </w:rPr>
              <w:t>S.M. Arif Mahmud</w:t>
            </w:r>
          </w:p>
        </w:tc>
        <w:tc>
          <w:tcPr>
            <w:tcW w:w="4716" w:type="dxa"/>
          </w:tcPr>
          <w:p w14:paraId="6E26B688" w14:textId="5BFABE1F" w:rsidR="007D666E" w:rsidRPr="00A36676" w:rsidRDefault="00EF61FE" w:rsidP="00EF61FE">
            <w:pPr>
              <w:jc w:val="center"/>
              <w:cnfStyle w:val="000000100000" w:firstRow="0" w:lastRow="0" w:firstColumn="0" w:lastColumn="0" w:oddVBand="0" w:evenVBand="0" w:oddHBand="1" w:evenHBand="0" w:firstRowFirstColumn="0" w:firstRowLastColumn="0" w:lastRowFirstColumn="0" w:lastRowLastColumn="0"/>
              <w:rPr>
                <w:rFonts w:cs="Times New Roman"/>
                <w:sz w:val="24"/>
              </w:rPr>
            </w:pPr>
            <w:r w:rsidRPr="00EF61FE">
              <w:rPr>
                <w:rFonts w:cs="Times New Roman"/>
                <w:sz w:val="24"/>
              </w:rPr>
              <w:t>1830398</w:t>
            </w:r>
          </w:p>
        </w:tc>
      </w:tr>
      <w:tr w:rsidR="007D666E" w:rsidRPr="00E94D9B" w14:paraId="008EC2EC" w14:textId="77777777" w:rsidTr="008300D1">
        <w:trPr>
          <w:trHeight w:val="253"/>
          <w:jc w:val="center"/>
        </w:trPr>
        <w:tc>
          <w:tcPr>
            <w:cnfStyle w:val="001000000000" w:firstRow="0" w:lastRow="0" w:firstColumn="1" w:lastColumn="0" w:oddVBand="0" w:evenVBand="0" w:oddHBand="0" w:evenHBand="0" w:firstRowFirstColumn="0" w:firstRowLastColumn="0" w:lastRowFirstColumn="0" w:lastRowLastColumn="0"/>
            <w:tcW w:w="4716" w:type="dxa"/>
          </w:tcPr>
          <w:p w14:paraId="43484E0C" w14:textId="2705536B" w:rsidR="007D666E" w:rsidRDefault="00EF61FE" w:rsidP="00EF61FE">
            <w:pPr>
              <w:jc w:val="center"/>
              <w:rPr>
                <w:rFonts w:cs="Times New Roman"/>
                <w:b w:val="0"/>
                <w:sz w:val="24"/>
              </w:rPr>
            </w:pPr>
            <w:proofErr w:type="spellStart"/>
            <w:r w:rsidRPr="00EF61FE">
              <w:rPr>
                <w:rFonts w:cs="Times New Roman"/>
                <w:b w:val="0"/>
                <w:sz w:val="24"/>
              </w:rPr>
              <w:t>Safayet</w:t>
            </w:r>
            <w:proofErr w:type="spellEnd"/>
            <w:r w:rsidRPr="00EF61FE">
              <w:rPr>
                <w:rFonts w:cs="Times New Roman"/>
                <w:b w:val="0"/>
                <w:sz w:val="24"/>
              </w:rPr>
              <w:t xml:space="preserve"> Khan</w:t>
            </w:r>
          </w:p>
        </w:tc>
        <w:tc>
          <w:tcPr>
            <w:tcW w:w="4716" w:type="dxa"/>
          </w:tcPr>
          <w:p w14:paraId="47E6E93E" w14:textId="6241286A" w:rsidR="007D666E" w:rsidRDefault="00EF61FE" w:rsidP="00EF61FE">
            <w:pPr>
              <w:jc w:val="center"/>
              <w:cnfStyle w:val="000000000000" w:firstRow="0" w:lastRow="0" w:firstColumn="0" w:lastColumn="0" w:oddVBand="0" w:evenVBand="0" w:oddHBand="0" w:evenHBand="0" w:firstRowFirstColumn="0" w:firstRowLastColumn="0" w:lastRowFirstColumn="0" w:lastRowLastColumn="0"/>
              <w:rPr>
                <w:rFonts w:cs="Times New Roman"/>
                <w:b/>
                <w:sz w:val="24"/>
              </w:rPr>
            </w:pPr>
            <w:r w:rsidRPr="00EF61FE">
              <w:rPr>
                <w:rFonts w:cs="Times New Roman"/>
                <w:sz w:val="24"/>
              </w:rPr>
              <w:t>1820080</w:t>
            </w:r>
          </w:p>
        </w:tc>
      </w:tr>
      <w:tr w:rsidR="007D666E" w14:paraId="1E4BEC98" w14:textId="77777777" w:rsidTr="008300D1">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4716" w:type="dxa"/>
          </w:tcPr>
          <w:p w14:paraId="7FD89193" w14:textId="6155B316" w:rsidR="007D666E" w:rsidRDefault="00EF61FE" w:rsidP="00EF61FE">
            <w:pPr>
              <w:jc w:val="center"/>
              <w:rPr>
                <w:rFonts w:cs="Times New Roman"/>
                <w:b w:val="0"/>
                <w:sz w:val="24"/>
              </w:rPr>
            </w:pPr>
            <w:r w:rsidRPr="00EF61FE">
              <w:rPr>
                <w:rFonts w:cs="Times New Roman"/>
                <w:b w:val="0"/>
                <w:sz w:val="24"/>
              </w:rPr>
              <w:t xml:space="preserve">Sheikh </w:t>
            </w:r>
            <w:proofErr w:type="spellStart"/>
            <w:r w:rsidRPr="00EF61FE">
              <w:rPr>
                <w:rFonts w:cs="Times New Roman"/>
                <w:b w:val="0"/>
                <w:sz w:val="24"/>
              </w:rPr>
              <w:t>Raiyan</w:t>
            </w:r>
            <w:proofErr w:type="spellEnd"/>
            <w:r w:rsidRPr="00EF61FE">
              <w:rPr>
                <w:rFonts w:cs="Times New Roman"/>
                <w:b w:val="0"/>
                <w:sz w:val="24"/>
              </w:rPr>
              <w:t xml:space="preserve"> Hossain</w:t>
            </w:r>
          </w:p>
        </w:tc>
        <w:tc>
          <w:tcPr>
            <w:tcW w:w="4716" w:type="dxa"/>
          </w:tcPr>
          <w:p w14:paraId="3255BD4C" w14:textId="38506194" w:rsidR="007D666E" w:rsidRDefault="00EF61FE" w:rsidP="00EF61FE">
            <w:pPr>
              <w:jc w:val="center"/>
              <w:cnfStyle w:val="000000100000" w:firstRow="0" w:lastRow="0" w:firstColumn="0" w:lastColumn="0" w:oddVBand="0" w:evenVBand="0" w:oddHBand="1" w:evenHBand="0" w:firstRowFirstColumn="0" w:firstRowLastColumn="0" w:lastRowFirstColumn="0" w:lastRowLastColumn="0"/>
              <w:rPr>
                <w:rFonts w:cs="Times New Roman"/>
                <w:b/>
                <w:sz w:val="24"/>
              </w:rPr>
            </w:pPr>
            <w:r w:rsidRPr="00EF61FE">
              <w:rPr>
                <w:rFonts w:cs="Times New Roman"/>
                <w:sz w:val="24"/>
              </w:rPr>
              <w:t>2021937</w:t>
            </w:r>
          </w:p>
        </w:tc>
      </w:tr>
      <w:tr w:rsidR="007D666E" w14:paraId="46875932" w14:textId="77777777" w:rsidTr="008300D1">
        <w:trPr>
          <w:trHeight w:val="387"/>
          <w:jc w:val="center"/>
        </w:trPr>
        <w:tc>
          <w:tcPr>
            <w:cnfStyle w:val="001000000000" w:firstRow="0" w:lastRow="0" w:firstColumn="1" w:lastColumn="0" w:oddVBand="0" w:evenVBand="0" w:oddHBand="0" w:evenHBand="0" w:firstRowFirstColumn="0" w:firstRowLastColumn="0" w:lastRowFirstColumn="0" w:lastRowLastColumn="0"/>
            <w:tcW w:w="4716" w:type="dxa"/>
          </w:tcPr>
          <w:p w14:paraId="38783ACB" w14:textId="34B83BA8" w:rsidR="007D666E" w:rsidRPr="007D666E" w:rsidRDefault="00E05741" w:rsidP="00E05741">
            <w:pPr>
              <w:tabs>
                <w:tab w:val="center" w:pos="2250"/>
                <w:tab w:val="right" w:pos="4500"/>
              </w:tabs>
              <w:rPr>
                <w:rFonts w:cs="Times New Roman"/>
                <w:b w:val="0"/>
                <w:bCs w:val="0"/>
                <w:sz w:val="24"/>
              </w:rPr>
            </w:pPr>
            <w:r>
              <w:rPr>
                <w:rFonts w:cs="Times New Roman"/>
                <w:b w:val="0"/>
                <w:bCs w:val="0"/>
                <w:sz w:val="24"/>
              </w:rPr>
              <w:tab/>
            </w:r>
            <w:r w:rsidR="00EF61FE" w:rsidRPr="00EF61FE">
              <w:rPr>
                <w:rFonts w:cs="Times New Roman"/>
                <w:b w:val="0"/>
                <w:bCs w:val="0"/>
                <w:sz w:val="24"/>
              </w:rPr>
              <w:t xml:space="preserve">Md </w:t>
            </w:r>
            <w:proofErr w:type="spellStart"/>
            <w:r w:rsidR="00EF61FE" w:rsidRPr="00EF61FE">
              <w:rPr>
                <w:rFonts w:cs="Times New Roman"/>
                <w:b w:val="0"/>
                <w:bCs w:val="0"/>
                <w:sz w:val="24"/>
              </w:rPr>
              <w:t>Samiur</w:t>
            </w:r>
            <w:proofErr w:type="spellEnd"/>
            <w:r w:rsidR="00EF61FE" w:rsidRPr="00EF61FE">
              <w:rPr>
                <w:rFonts w:cs="Times New Roman"/>
                <w:b w:val="0"/>
                <w:bCs w:val="0"/>
                <w:sz w:val="24"/>
              </w:rPr>
              <w:t xml:space="preserve"> Rahman</w:t>
            </w:r>
            <w:r>
              <w:rPr>
                <w:rFonts w:cs="Times New Roman"/>
                <w:b w:val="0"/>
                <w:bCs w:val="0"/>
                <w:sz w:val="24"/>
              </w:rPr>
              <w:tab/>
            </w:r>
          </w:p>
        </w:tc>
        <w:tc>
          <w:tcPr>
            <w:tcW w:w="4716" w:type="dxa"/>
          </w:tcPr>
          <w:p w14:paraId="77745FAD" w14:textId="414B9F55" w:rsidR="007D666E" w:rsidRPr="00081FED" w:rsidRDefault="00EF61FE" w:rsidP="00EF61FE">
            <w:pPr>
              <w:jc w:val="center"/>
              <w:cnfStyle w:val="000000000000" w:firstRow="0" w:lastRow="0" w:firstColumn="0" w:lastColumn="0" w:oddVBand="0" w:evenVBand="0" w:oddHBand="0" w:evenHBand="0" w:firstRowFirstColumn="0" w:firstRowLastColumn="0" w:lastRowFirstColumn="0" w:lastRowLastColumn="0"/>
              <w:rPr>
                <w:rFonts w:cs="Times New Roman"/>
                <w:sz w:val="24"/>
              </w:rPr>
            </w:pPr>
            <w:r w:rsidRPr="00EF61FE">
              <w:rPr>
                <w:rFonts w:cs="Times New Roman"/>
                <w:sz w:val="24"/>
              </w:rPr>
              <w:t>1930661</w:t>
            </w:r>
          </w:p>
        </w:tc>
      </w:tr>
    </w:tbl>
    <w:p w14:paraId="525B7312" w14:textId="7B90322C" w:rsidR="00F711EB" w:rsidRDefault="00F711EB"/>
    <w:p w14:paraId="65E1C602" w14:textId="02A6296C" w:rsidR="008300D1" w:rsidRDefault="008300D1"/>
    <w:p w14:paraId="3B8FD3A0" w14:textId="7BBB36EC" w:rsidR="008300D1" w:rsidRDefault="008300D1"/>
    <w:p w14:paraId="58370527" w14:textId="6CCB466C" w:rsidR="008300D1" w:rsidRDefault="008300D1"/>
    <w:p w14:paraId="4D597B92" w14:textId="49B07F48" w:rsidR="008300D1" w:rsidRDefault="008300D1"/>
    <w:p w14:paraId="130FC56D" w14:textId="2908F60C" w:rsidR="008300D1" w:rsidRDefault="008300D1"/>
    <w:p w14:paraId="57D3E3E7" w14:textId="2AF3AC77" w:rsidR="008300D1" w:rsidRDefault="008300D1"/>
    <w:p w14:paraId="612C1304" w14:textId="033446F9" w:rsidR="008300D1" w:rsidRDefault="008300D1"/>
    <w:p w14:paraId="07937A41" w14:textId="7527B17B" w:rsidR="008300D1" w:rsidRDefault="008300D1"/>
    <w:p w14:paraId="0ED0BEF6" w14:textId="5F4390F0" w:rsidR="008300D1" w:rsidRDefault="008300D1"/>
    <w:sdt>
      <w:sdtPr>
        <w:id w:val="211200856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ACCF7FE" w14:textId="6B0F2455" w:rsidR="006D2FA9" w:rsidRPr="006D2FA9" w:rsidRDefault="006D2FA9">
          <w:pPr>
            <w:pStyle w:val="TOCHeading"/>
            <w:rPr>
              <w:b/>
              <w:bCs/>
              <w:color w:val="auto"/>
            </w:rPr>
          </w:pPr>
          <w:r w:rsidRPr="006D2FA9">
            <w:rPr>
              <w:b/>
              <w:bCs/>
              <w:color w:val="auto"/>
            </w:rPr>
            <w:t>Contents</w:t>
          </w:r>
        </w:p>
        <w:p w14:paraId="2117AC50" w14:textId="2E4E640E" w:rsidR="006D2FA9" w:rsidRDefault="006D2FA9">
          <w:pPr>
            <w:pStyle w:val="TOC1"/>
            <w:tabs>
              <w:tab w:val="right" w:leader="dot" w:pos="8657"/>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33438316" w:history="1">
            <w:r w:rsidRPr="00B03DB3">
              <w:rPr>
                <w:rStyle w:val="Hyperlink"/>
                <w:noProof/>
              </w:rPr>
              <w:t>Ch-1 Introduction:</w:t>
            </w:r>
            <w:r>
              <w:rPr>
                <w:noProof/>
                <w:webHidden/>
              </w:rPr>
              <w:tab/>
            </w:r>
            <w:r>
              <w:rPr>
                <w:noProof/>
                <w:webHidden/>
              </w:rPr>
              <w:fldChar w:fldCharType="begin"/>
            </w:r>
            <w:r>
              <w:rPr>
                <w:noProof/>
                <w:webHidden/>
              </w:rPr>
              <w:instrText xml:space="preserve"> PAGEREF _Toc133438316 \h </w:instrText>
            </w:r>
            <w:r>
              <w:rPr>
                <w:noProof/>
                <w:webHidden/>
              </w:rPr>
            </w:r>
            <w:r>
              <w:rPr>
                <w:noProof/>
                <w:webHidden/>
              </w:rPr>
              <w:fldChar w:fldCharType="separate"/>
            </w:r>
            <w:r>
              <w:rPr>
                <w:noProof/>
                <w:webHidden/>
              </w:rPr>
              <w:t>3</w:t>
            </w:r>
            <w:r>
              <w:rPr>
                <w:noProof/>
                <w:webHidden/>
              </w:rPr>
              <w:fldChar w:fldCharType="end"/>
            </w:r>
          </w:hyperlink>
        </w:p>
        <w:p w14:paraId="243A3F92" w14:textId="6A687CFE" w:rsidR="006D2FA9" w:rsidRDefault="006D2FA9">
          <w:pPr>
            <w:pStyle w:val="TOC2"/>
            <w:tabs>
              <w:tab w:val="right" w:leader="dot" w:pos="8657"/>
            </w:tabs>
            <w:rPr>
              <w:rFonts w:eastAsiaTheme="minorEastAsia" w:cstheme="minorBidi"/>
              <w:smallCaps w:val="0"/>
              <w:noProof/>
              <w:sz w:val="22"/>
              <w:szCs w:val="22"/>
            </w:rPr>
          </w:pPr>
          <w:hyperlink w:anchor="_Toc133438317" w:history="1">
            <w:r w:rsidRPr="00B03DB3">
              <w:rPr>
                <w:rStyle w:val="Hyperlink"/>
                <w:noProof/>
              </w:rPr>
              <w:t>Background of the organization:</w:t>
            </w:r>
            <w:r>
              <w:rPr>
                <w:noProof/>
                <w:webHidden/>
              </w:rPr>
              <w:tab/>
            </w:r>
            <w:r>
              <w:rPr>
                <w:noProof/>
                <w:webHidden/>
              </w:rPr>
              <w:fldChar w:fldCharType="begin"/>
            </w:r>
            <w:r>
              <w:rPr>
                <w:noProof/>
                <w:webHidden/>
              </w:rPr>
              <w:instrText xml:space="preserve"> PAGEREF _Toc133438317 \h </w:instrText>
            </w:r>
            <w:r>
              <w:rPr>
                <w:noProof/>
                <w:webHidden/>
              </w:rPr>
            </w:r>
            <w:r>
              <w:rPr>
                <w:noProof/>
                <w:webHidden/>
              </w:rPr>
              <w:fldChar w:fldCharType="separate"/>
            </w:r>
            <w:r>
              <w:rPr>
                <w:noProof/>
                <w:webHidden/>
              </w:rPr>
              <w:t>3</w:t>
            </w:r>
            <w:r>
              <w:rPr>
                <w:noProof/>
                <w:webHidden/>
              </w:rPr>
              <w:fldChar w:fldCharType="end"/>
            </w:r>
          </w:hyperlink>
        </w:p>
        <w:p w14:paraId="69A59AF4" w14:textId="161CD0D8" w:rsidR="006D2FA9" w:rsidRDefault="006D2FA9">
          <w:pPr>
            <w:pStyle w:val="TOC2"/>
            <w:tabs>
              <w:tab w:val="right" w:leader="dot" w:pos="8657"/>
            </w:tabs>
            <w:rPr>
              <w:rFonts w:eastAsiaTheme="minorEastAsia" w:cstheme="minorBidi"/>
              <w:smallCaps w:val="0"/>
              <w:noProof/>
              <w:sz w:val="22"/>
              <w:szCs w:val="22"/>
            </w:rPr>
          </w:pPr>
          <w:hyperlink w:anchor="_Toc133438318" w:history="1">
            <w:r w:rsidRPr="00B03DB3">
              <w:rPr>
                <w:rStyle w:val="Hyperlink"/>
                <w:noProof/>
              </w:rPr>
              <w:t>Background of the project:</w:t>
            </w:r>
            <w:r>
              <w:rPr>
                <w:noProof/>
                <w:webHidden/>
              </w:rPr>
              <w:tab/>
            </w:r>
            <w:r>
              <w:rPr>
                <w:noProof/>
                <w:webHidden/>
              </w:rPr>
              <w:fldChar w:fldCharType="begin"/>
            </w:r>
            <w:r>
              <w:rPr>
                <w:noProof/>
                <w:webHidden/>
              </w:rPr>
              <w:instrText xml:space="preserve"> PAGEREF _Toc133438318 \h </w:instrText>
            </w:r>
            <w:r>
              <w:rPr>
                <w:noProof/>
                <w:webHidden/>
              </w:rPr>
            </w:r>
            <w:r>
              <w:rPr>
                <w:noProof/>
                <w:webHidden/>
              </w:rPr>
              <w:fldChar w:fldCharType="separate"/>
            </w:r>
            <w:r>
              <w:rPr>
                <w:noProof/>
                <w:webHidden/>
              </w:rPr>
              <w:t>3</w:t>
            </w:r>
            <w:r>
              <w:rPr>
                <w:noProof/>
                <w:webHidden/>
              </w:rPr>
              <w:fldChar w:fldCharType="end"/>
            </w:r>
          </w:hyperlink>
        </w:p>
        <w:p w14:paraId="11367775" w14:textId="5F5BC7C5" w:rsidR="006D2FA9" w:rsidRDefault="006D2FA9">
          <w:pPr>
            <w:pStyle w:val="TOC2"/>
            <w:tabs>
              <w:tab w:val="right" w:leader="dot" w:pos="8657"/>
            </w:tabs>
            <w:rPr>
              <w:rFonts w:eastAsiaTheme="minorEastAsia" w:cstheme="minorBidi"/>
              <w:smallCaps w:val="0"/>
              <w:noProof/>
              <w:sz w:val="22"/>
              <w:szCs w:val="22"/>
            </w:rPr>
          </w:pPr>
          <w:hyperlink w:anchor="_Toc133438319" w:history="1">
            <w:r w:rsidRPr="00B03DB3">
              <w:rPr>
                <w:rStyle w:val="Hyperlink"/>
                <w:noProof/>
              </w:rPr>
              <w:t>Objectives of the project:</w:t>
            </w:r>
            <w:r>
              <w:rPr>
                <w:noProof/>
                <w:webHidden/>
              </w:rPr>
              <w:tab/>
            </w:r>
            <w:r>
              <w:rPr>
                <w:noProof/>
                <w:webHidden/>
              </w:rPr>
              <w:fldChar w:fldCharType="begin"/>
            </w:r>
            <w:r>
              <w:rPr>
                <w:noProof/>
                <w:webHidden/>
              </w:rPr>
              <w:instrText xml:space="preserve"> PAGEREF _Toc133438319 \h </w:instrText>
            </w:r>
            <w:r>
              <w:rPr>
                <w:noProof/>
                <w:webHidden/>
              </w:rPr>
            </w:r>
            <w:r>
              <w:rPr>
                <w:noProof/>
                <w:webHidden/>
              </w:rPr>
              <w:fldChar w:fldCharType="separate"/>
            </w:r>
            <w:r>
              <w:rPr>
                <w:noProof/>
                <w:webHidden/>
              </w:rPr>
              <w:t>4</w:t>
            </w:r>
            <w:r>
              <w:rPr>
                <w:noProof/>
                <w:webHidden/>
              </w:rPr>
              <w:fldChar w:fldCharType="end"/>
            </w:r>
          </w:hyperlink>
        </w:p>
        <w:p w14:paraId="71917DCC" w14:textId="0A82B0BC" w:rsidR="006D2FA9" w:rsidRDefault="006D2FA9">
          <w:pPr>
            <w:pStyle w:val="TOC2"/>
            <w:tabs>
              <w:tab w:val="right" w:leader="dot" w:pos="8657"/>
            </w:tabs>
            <w:rPr>
              <w:rFonts w:eastAsiaTheme="minorEastAsia" w:cstheme="minorBidi"/>
              <w:smallCaps w:val="0"/>
              <w:noProof/>
              <w:sz w:val="22"/>
              <w:szCs w:val="22"/>
            </w:rPr>
          </w:pPr>
          <w:hyperlink w:anchor="_Toc133438320" w:history="1">
            <w:r w:rsidRPr="00B03DB3">
              <w:rPr>
                <w:rStyle w:val="Hyperlink"/>
                <w:noProof/>
              </w:rPr>
              <w:t>Scope of the project</w:t>
            </w:r>
            <w:r>
              <w:rPr>
                <w:noProof/>
                <w:webHidden/>
              </w:rPr>
              <w:tab/>
            </w:r>
            <w:r>
              <w:rPr>
                <w:noProof/>
                <w:webHidden/>
              </w:rPr>
              <w:fldChar w:fldCharType="begin"/>
            </w:r>
            <w:r>
              <w:rPr>
                <w:noProof/>
                <w:webHidden/>
              </w:rPr>
              <w:instrText xml:space="preserve"> PAGEREF _Toc133438320 \h </w:instrText>
            </w:r>
            <w:r>
              <w:rPr>
                <w:noProof/>
                <w:webHidden/>
              </w:rPr>
            </w:r>
            <w:r>
              <w:rPr>
                <w:noProof/>
                <w:webHidden/>
              </w:rPr>
              <w:fldChar w:fldCharType="separate"/>
            </w:r>
            <w:r>
              <w:rPr>
                <w:noProof/>
                <w:webHidden/>
              </w:rPr>
              <w:t>4</w:t>
            </w:r>
            <w:r>
              <w:rPr>
                <w:noProof/>
                <w:webHidden/>
              </w:rPr>
              <w:fldChar w:fldCharType="end"/>
            </w:r>
          </w:hyperlink>
        </w:p>
        <w:p w14:paraId="7593E115" w14:textId="1864393C" w:rsidR="006D2FA9" w:rsidRDefault="006D2FA9">
          <w:pPr>
            <w:pStyle w:val="TOC1"/>
            <w:tabs>
              <w:tab w:val="right" w:leader="dot" w:pos="8657"/>
            </w:tabs>
            <w:rPr>
              <w:rFonts w:eastAsiaTheme="minorEastAsia" w:cstheme="minorBidi"/>
              <w:b w:val="0"/>
              <w:bCs w:val="0"/>
              <w:caps w:val="0"/>
              <w:noProof/>
              <w:sz w:val="22"/>
              <w:szCs w:val="22"/>
            </w:rPr>
          </w:pPr>
          <w:hyperlink w:anchor="_Toc133438321" w:history="1">
            <w:r w:rsidRPr="00B03DB3">
              <w:rPr>
                <w:rStyle w:val="Hyperlink"/>
                <w:noProof/>
              </w:rPr>
              <w:t>Ch-2: Requirement Analysis</w:t>
            </w:r>
            <w:r>
              <w:rPr>
                <w:noProof/>
                <w:webHidden/>
              </w:rPr>
              <w:tab/>
            </w:r>
            <w:r>
              <w:rPr>
                <w:noProof/>
                <w:webHidden/>
              </w:rPr>
              <w:fldChar w:fldCharType="begin"/>
            </w:r>
            <w:r>
              <w:rPr>
                <w:noProof/>
                <w:webHidden/>
              </w:rPr>
              <w:instrText xml:space="preserve"> PAGEREF _Toc133438321 \h </w:instrText>
            </w:r>
            <w:r>
              <w:rPr>
                <w:noProof/>
                <w:webHidden/>
              </w:rPr>
            </w:r>
            <w:r>
              <w:rPr>
                <w:noProof/>
                <w:webHidden/>
              </w:rPr>
              <w:fldChar w:fldCharType="separate"/>
            </w:r>
            <w:r>
              <w:rPr>
                <w:noProof/>
                <w:webHidden/>
              </w:rPr>
              <w:t>4</w:t>
            </w:r>
            <w:r>
              <w:rPr>
                <w:noProof/>
                <w:webHidden/>
              </w:rPr>
              <w:fldChar w:fldCharType="end"/>
            </w:r>
          </w:hyperlink>
        </w:p>
        <w:p w14:paraId="452EEB13" w14:textId="06676E3E" w:rsidR="006D2FA9" w:rsidRDefault="006D2FA9">
          <w:pPr>
            <w:pStyle w:val="TOC2"/>
            <w:tabs>
              <w:tab w:val="right" w:leader="dot" w:pos="8657"/>
            </w:tabs>
            <w:rPr>
              <w:rFonts w:eastAsiaTheme="minorEastAsia" w:cstheme="minorBidi"/>
              <w:smallCaps w:val="0"/>
              <w:noProof/>
              <w:sz w:val="22"/>
              <w:szCs w:val="22"/>
            </w:rPr>
          </w:pPr>
          <w:hyperlink w:anchor="_Toc133438322" w:history="1">
            <w:r w:rsidRPr="00B03DB3">
              <w:rPr>
                <w:rStyle w:val="Hyperlink"/>
                <w:noProof/>
              </w:rPr>
              <w:t>Existing Business System (with rich picture)</w:t>
            </w:r>
            <w:r>
              <w:rPr>
                <w:noProof/>
                <w:webHidden/>
              </w:rPr>
              <w:tab/>
            </w:r>
            <w:r>
              <w:rPr>
                <w:noProof/>
                <w:webHidden/>
              </w:rPr>
              <w:fldChar w:fldCharType="begin"/>
            </w:r>
            <w:r>
              <w:rPr>
                <w:noProof/>
                <w:webHidden/>
              </w:rPr>
              <w:instrText xml:space="preserve"> PAGEREF _Toc133438322 \h </w:instrText>
            </w:r>
            <w:r>
              <w:rPr>
                <w:noProof/>
                <w:webHidden/>
              </w:rPr>
            </w:r>
            <w:r>
              <w:rPr>
                <w:noProof/>
                <w:webHidden/>
              </w:rPr>
              <w:fldChar w:fldCharType="separate"/>
            </w:r>
            <w:r>
              <w:rPr>
                <w:noProof/>
                <w:webHidden/>
              </w:rPr>
              <w:t>4</w:t>
            </w:r>
            <w:r>
              <w:rPr>
                <w:noProof/>
                <w:webHidden/>
              </w:rPr>
              <w:fldChar w:fldCharType="end"/>
            </w:r>
          </w:hyperlink>
        </w:p>
        <w:p w14:paraId="33FD08E7" w14:textId="56844BDE" w:rsidR="006D2FA9" w:rsidRDefault="006D2FA9">
          <w:pPr>
            <w:pStyle w:val="TOC2"/>
            <w:tabs>
              <w:tab w:val="right" w:leader="dot" w:pos="8657"/>
            </w:tabs>
            <w:rPr>
              <w:rFonts w:eastAsiaTheme="minorEastAsia" w:cstheme="minorBidi"/>
              <w:smallCaps w:val="0"/>
              <w:noProof/>
              <w:sz w:val="22"/>
              <w:szCs w:val="22"/>
            </w:rPr>
          </w:pPr>
          <w:hyperlink w:anchor="_Toc133438323" w:history="1">
            <w:r w:rsidRPr="00B03DB3">
              <w:rPr>
                <w:rStyle w:val="Hyperlink"/>
                <w:noProof/>
              </w:rPr>
              <w:t>Processes along with Six System Element Analysis</w:t>
            </w:r>
            <w:r>
              <w:rPr>
                <w:noProof/>
                <w:webHidden/>
              </w:rPr>
              <w:tab/>
            </w:r>
            <w:r>
              <w:rPr>
                <w:noProof/>
                <w:webHidden/>
              </w:rPr>
              <w:fldChar w:fldCharType="begin"/>
            </w:r>
            <w:r>
              <w:rPr>
                <w:noProof/>
                <w:webHidden/>
              </w:rPr>
              <w:instrText xml:space="preserve"> PAGEREF _Toc133438323 \h </w:instrText>
            </w:r>
            <w:r>
              <w:rPr>
                <w:noProof/>
                <w:webHidden/>
              </w:rPr>
            </w:r>
            <w:r>
              <w:rPr>
                <w:noProof/>
                <w:webHidden/>
              </w:rPr>
              <w:fldChar w:fldCharType="separate"/>
            </w:r>
            <w:r>
              <w:rPr>
                <w:noProof/>
                <w:webHidden/>
              </w:rPr>
              <w:t>5</w:t>
            </w:r>
            <w:r>
              <w:rPr>
                <w:noProof/>
                <w:webHidden/>
              </w:rPr>
              <w:fldChar w:fldCharType="end"/>
            </w:r>
          </w:hyperlink>
        </w:p>
        <w:p w14:paraId="0D4B46F6" w14:textId="656466E5" w:rsidR="006D2FA9" w:rsidRDefault="006D2FA9">
          <w:pPr>
            <w:pStyle w:val="TOC2"/>
            <w:tabs>
              <w:tab w:val="right" w:leader="dot" w:pos="8657"/>
            </w:tabs>
            <w:rPr>
              <w:rFonts w:eastAsiaTheme="minorEastAsia" w:cstheme="minorBidi"/>
              <w:smallCaps w:val="0"/>
              <w:noProof/>
              <w:sz w:val="22"/>
              <w:szCs w:val="22"/>
            </w:rPr>
          </w:pPr>
          <w:hyperlink w:anchor="_Toc133438324" w:history="1">
            <w:r w:rsidRPr="00B03DB3">
              <w:rPr>
                <w:rStyle w:val="Hyperlink"/>
                <w:noProof/>
              </w:rPr>
              <w:t>Existing Problems &amp; Analysis of the problem</w:t>
            </w:r>
            <w:r>
              <w:rPr>
                <w:noProof/>
                <w:webHidden/>
              </w:rPr>
              <w:tab/>
            </w:r>
            <w:r>
              <w:rPr>
                <w:noProof/>
                <w:webHidden/>
              </w:rPr>
              <w:fldChar w:fldCharType="begin"/>
            </w:r>
            <w:r>
              <w:rPr>
                <w:noProof/>
                <w:webHidden/>
              </w:rPr>
              <w:instrText xml:space="preserve"> PAGEREF _Toc133438324 \h </w:instrText>
            </w:r>
            <w:r>
              <w:rPr>
                <w:noProof/>
                <w:webHidden/>
              </w:rPr>
            </w:r>
            <w:r>
              <w:rPr>
                <w:noProof/>
                <w:webHidden/>
              </w:rPr>
              <w:fldChar w:fldCharType="separate"/>
            </w:r>
            <w:r>
              <w:rPr>
                <w:noProof/>
                <w:webHidden/>
              </w:rPr>
              <w:t>23</w:t>
            </w:r>
            <w:r>
              <w:rPr>
                <w:noProof/>
                <w:webHidden/>
              </w:rPr>
              <w:fldChar w:fldCharType="end"/>
            </w:r>
          </w:hyperlink>
        </w:p>
        <w:p w14:paraId="1BEDF1F5" w14:textId="18A1F07E" w:rsidR="006D2FA9" w:rsidRDefault="006D2FA9">
          <w:pPr>
            <w:pStyle w:val="TOC2"/>
            <w:tabs>
              <w:tab w:val="right" w:leader="dot" w:pos="8657"/>
            </w:tabs>
            <w:rPr>
              <w:rFonts w:eastAsiaTheme="minorEastAsia" w:cstheme="minorBidi"/>
              <w:smallCaps w:val="0"/>
              <w:noProof/>
              <w:sz w:val="22"/>
              <w:szCs w:val="22"/>
            </w:rPr>
          </w:pPr>
          <w:hyperlink w:anchor="_Toc133438325" w:history="1">
            <w:r w:rsidRPr="00B03DB3">
              <w:rPr>
                <w:rStyle w:val="Hyperlink"/>
                <w:noProof/>
              </w:rPr>
              <w:t>Proposed Business System (with rich picture)</w:t>
            </w:r>
            <w:r>
              <w:rPr>
                <w:noProof/>
                <w:webHidden/>
              </w:rPr>
              <w:tab/>
            </w:r>
            <w:r>
              <w:rPr>
                <w:noProof/>
                <w:webHidden/>
              </w:rPr>
              <w:fldChar w:fldCharType="begin"/>
            </w:r>
            <w:r>
              <w:rPr>
                <w:noProof/>
                <w:webHidden/>
              </w:rPr>
              <w:instrText xml:space="preserve"> PAGEREF _Toc133438325 \h </w:instrText>
            </w:r>
            <w:r>
              <w:rPr>
                <w:noProof/>
                <w:webHidden/>
              </w:rPr>
            </w:r>
            <w:r>
              <w:rPr>
                <w:noProof/>
                <w:webHidden/>
              </w:rPr>
              <w:fldChar w:fldCharType="separate"/>
            </w:r>
            <w:r>
              <w:rPr>
                <w:noProof/>
                <w:webHidden/>
              </w:rPr>
              <w:t>25</w:t>
            </w:r>
            <w:r>
              <w:rPr>
                <w:noProof/>
                <w:webHidden/>
              </w:rPr>
              <w:fldChar w:fldCharType="end"/>
            </w:r>
          </w:hyperlink>
        </w:p>
        <w:p w14:paraId="12680C63" w14:textId="44AD4CB7" w:rsidR="006D2FA9" w:rsidRDefault="006D2FA9">
          <w:pPr>
            <w:pStyle w:val="TOC2"/>
            <w:tabs>
              <w:tab w:val="right" w:leader="dot" w:pos="8657"/>
            </w:tabs>
            <w:rPr>
              <w:rFonts w:eastAsiaTheme="minorEastAsia" w:cstheme="minorBidi"/>
              <w:smallCaps w:val="0"/>
              <w:noProof/>
              <w:sz w:val="22"/>
              <w:szCs w:val="22"/>
            </w:rPr>
          </w:pPr>
          <w:hyperlink w:anchor="_Toc133438326" w:history="1">
            <w:r w:rsidRPr="00B03DB3">
              <w:rPr>
                <w:rStyle w:val="Hyperlink"/>
                <w:noProof/>
              </w:rPr>
              <w:t>Proposed Processes along with Six System Element Analysis</w:t>
            </w:r>
            <w:r>
              <w:rPr>
                <w:noProof/>
                <w:webHidden/>
              </w:rPr>
              <w:tab/>
            </w:r>
            <w:r>
              <w:rPr>
                <w:noProof/>
                <w:webHidden/>
              </w:rPr>
              <w:fldChar w:fldCharType="begin"/>
            </w:r>
            <w:r>
              <w:rPr>
                <w:noProof/>
                <w:webHidden/>
              </w:rPr>
              <w:instrText xml:space="preserve"> PAGEREF _Toc133438326 \h </w:instrText>
            </w:r>
            <w:r>
              <w:rPr>
                <w:noProof/>
                <w:webHidden/>
              </w:rPr>
            </w:r>
            <w:r>
              <w:rPr>
                <w:noProof/>
                <w:webHidden/>
              </w:rPr>
              <w:fldChar w:fldCharType="separate"/>
            </w:r>
            <w:r>
              <w:rPr>
                <w:noProof/>
                <w:webHidden/>
              </w:rPr>
              <w:t>25</w:t>
            </w:r>
            <w:r>
              <w:rPr>
                <w:noProof/>
                <w:webHidden/>
              </w:rPr>
              <w:fldChar w:fldCharType="end"/>
            </w:r>
          </w:hyperlink>
        </w:p>
        <w:p w14:paraId="3CAFF746" w14:textId="26BD9730" w:rsidR="006D2FA9" w:rsidRDefault="006D2FA9">
          <w:pPr>
            <w:pStyle w:val="TOC1"/>
            <w:tabs>
              <w:tab w:val="right" w:leader="dot" w:pos="8657"/>
            </w:tabs>
            <w:rPr>
              <w:rFonts w:eastAsiaTheme="minorEastAsia" w:cstheme="minorBidi"/>
              <w:b w:val="0"/>
              <w:bCs w:val="0"/>
              <w:caps w:val="0"/>
              <w:noProof/>
              <w:sz w:val="22"/>
              <w:szCs w:val="22"/>
            </w:rPr>
          </w:pPr>
          <w:hyperlink w:anchor="_Toc133438327" w:history="1">
            <w:r w:rsidRPr="00B03DB3">
              <w:rPr>
                <w:rStyle w:val="Hyperlink"/>
                <w:noProof/>
              </w:rPr>
              <w:t>Ch-3 Logical System Design</w:t>
            </w:r>
            <w:r>
              <w:rPr>
                <w:noProof/>
                <w:webHidden/>
              </w:rPr>
              <w:tab/>
            </w:r>
            <w:r>
              <w:rPr>
                <w:noProof/>
                <w:webHidden/>
              </w:rPr>
              <w:fldChar w:fldCharType="begin"/>
            </w:r>
            <w:r>
              <w:rPr>
                <w:noProof/>
                <w:webHidden/>
              </w:rPr>
              <w:instrText xml:space="preserve"> PAGEREF _Toc133438327 \h </w:instrText>
            </w:r>
            <w:r>
              <w:rPr>
                <w:noProof/>
                <w:webHidden/>
              </w:rPr>
            </w:r>
            <w:r>
              <w:rPr>
                <w:noProof/>
                <w:webHidden/>
              </w:rPr>
              <w:fldChar w:fldCharType="separate"/>
            </w:r>
            <w:r>
              <w:rPr>
                <w:noProof/>
                <w:webHidden/>
              </w:rPr>
              <w:t>39</w:t>
            </w:r>
            <w:r>
              <w:rPr>
                <w:noProof/>
                <w:webHidden/>
              </w:rPr>
              <w:fldChar w:fldCharType="end"/>
            </w:r>
          </w:hyperlink>
        </w:p>
        <w:p w14:paraId="45AE12F1" w14:textId="446A1E2A" w:rsidR="006D2FA9" w:rsidRDefault="006D2FA9">
          <w:pPr>
            <w:pStyle w:val="TOC2"/>
            <w:tabs>
              <w:tab w:val="right" w:leader="dot" w:pos="8657"/>
            </w:tabs>
            <w:rPr>
              <w:rFonts w:eastAsiaTheme="minorEastAsia" w:cstheme="minorBidi"/>
              <w:smallCaps w:val="0"/>
              <w:noProof/>
              <w:sz w:val="22"/>
              <w:szCs w:val="22"/>
            </w:rPr>
          </w:pPr>
          <w:hyperlink w:anchor="_Toc133438328" w:history="1">
            <w:r w:rsidRPr="00B03DB3">
              <w:rPr>
                <w:rStyle w:val="Hyperlink"/>
                <w:noProof/>
              </w:rPr>
              <w:t>Business Rules</w:t>
            </w:r>
            <w:r>
              <w:rPr>
                <w:noProof/>
                <w:webHidden/>
              </w:rPr>
              <w:tab/>
            </w:r>
            <w:r>
              <w:rPr>
                <w:noProof/>
                <w:webHidden/>
              </w:rPr>
              <w:fldChar w:fldCharType="begin"/>
            </w:r>
            <w:r>
              <w:rPr>
                <w:noProof/>
                <w:webHidden/>
              </w:rPr>
              <w:instrText xml:space="preserve"> PAGEREF _Toc133438328 \h </w:instrText>
            </w:r>
            <w:r>
              <w:rPr>
                <w:noProof/>
                <w:webHidden/>
              </w:rPr>
            </w:r>
            <w:r>
              <w:rPr>
                <w:noProof/>
                <w:webHidden/>
              </w:rPr>
              <w:fldChar w:fldCharType="separate"/>
            </w:r>
            <w:r>
              <w:rPr>
                <w:noProof/>
                <w:webHidden/>
              </w:rPr>
              <w:t>39</w:t>
            </w:r>
            <w:r>
              <w:rPr>
                <w:noProof/>
                <w:webHidden/>
              </w:rPr>
              <w:fldChar w:fldCharType="end"/>
            </w:r>
          </w:hyperlink>
        </w:p>
        <w:p w14:paraId="42199193" w14:textId="7B92A82A" w:rsidR="006D2FA9" w:rsidRDefault="006D2FA9">
          <w:pPr>
            <w:pStyle w:val="TOC2"/>
            <w:tabs>
              <w:tab w:val="right" w:leader="dot" w:pos="8657"/>
            </w:tabs>
            <w:rPr>
              <w:rFonts w:eastAsiaTheme="minorEastAsia" w:cstheme="minorBidi"/>
              <w:smallCaps w:val="0"/>
              <w:noProof/>
              <w:sz w:val="22"/>
              <w:szCs w:val="22"/>
            </w:rPr>
          </w:pPr>
          <w:hyperlink w:anchor="_Toc133438329" w:history="1">
            <w:r w:rsidRPr="00B03DB3">
              <w:rPr>
                <w:rStyle w:val="Hyperlink"/>
                <w:noProof/>
              </w:rPr>
              <w:t>Entity Relationship Diagram (ERD)</w:t>
            </w:r>
            <w:r>
              <w:rPr>
                <w:noProof/>
                <w:webHidden/>
              </w:rPr>
              <w:tab/>
            </w:r>
            <w:r>
              <w:rPr>
                <w:noProof/>
                <w:webHidden/>
              </w:rPr>
              <w:fldChar w:fldCharType="begin"/>
            </w:r>
            <w:r>
              <w:rPr>
                <w:noProof/>
                <w:webHidden/>
              </w:rPr>
              <w:instrText xml:space="preserve"> PAGEREF _Toc133438329 \h </w:instrText>
            </w:r>
            <w:r>
              <w:rPr>
                <w:noProof/>
                <w:webHidden/>
              </w:rPr>
            </w:r>
            <w:r>
              <w:rPr>
                <w:noProof/>
                <w:webHidden/>
              </w:rPr>
              <w:fldChar w:fldCharType="separate"/>
            </w:r>
            <w:r>
              <w:rPr>
                <w:noProof/>
                <w:webHidden/>
              </w:rPr>
              <w:t>42</w:t>
            </w:r>
            <w:r>
              <w:rPr>
                <w:noProof/>
                <w:webHidden/>
              </w:rPr>
              <w:fldChar w:fldCharType="end"/>
            </w:r>
          </w:hyperlink>
        </w:p>
        <w:p w14:paraId="69F28F10" w14:textId="2460F37E" w:rsidR="006D2FA9" w:rsidRDefault="006D2FA9">
          <w:pPr>
            <w:pStyle w:val="TOC2"/>
            <w:tabs>
              <w:tab w:val="right" w:leader="dot" w:pos="8657"/>
            </w:tabs>
            <w:rPr>
              <w:rFonts w:eastAsiaTheme="minorEastAsia" w:cstheme="minorBidi"/>
              <w:smallCaps w:val="0"/>
              <w:noProof/>
              <w:sz w:val="22"/>
              <w:szCs w:val="22"/>
            </w:rPr>
          </w:pPr>
          <w:hyperlink w:anchor="_Toc133438330" w:history="1">
            <w:r w:rsidRPr="00B03DB3">
              <w:rPr>
                <w:rStyle w:val="Hyperlink"/>
                <w:noProof/>
              </w:rPr>
              <w:t>ERD to Relations</w:t>
            </w:r>
            <w:r>
              <w:rPr>
                <w:noProof/>
                <w:webHidden/>
              </w:rPr>
              <w:tab/>
            </w:r>
            <w:r>
              <w:rPr>
                <w:noProof/>
                <w:webHidden/>
              </w:rPr>
              <w:fldChar w:fldCharType="begin"/>
            </w:r>
            <w:r>
              <w:rPr>
                <w:noProof/>
                <w:webHidden/>
              </w:rPr>
              <w:instrText xml:space="preserve"> PAGEREF _Toc133438330 \h </w:instrText>
            </w:r>
            <w:r>
              <w:rPr>
                <w:noProof/>
                <w:webHidden/>
              </w:rPr>
            </w:r>
            <w:r>
              <w:rPr>
                <w:noProof/>
                <w:webHidden/>
              </w:rPr>
              <w:fldChar w:fldCharType="separate"/>
            </w:r>
            <w:r>
              <w:rPr>
                <w:noProof/>
                <w:webHidden/>
              </w:rPr>
              <w:t>43</w:t>
            </w:r>
            <w:r>
              <w:rPr>
                <w:noProof/>
                <w:webHidden/>
              </w:rPr>
              <w:fldChar w:fldCharType="end"/>
            </w:r>
          </w:hyperlink>
        </w:p>
        <w:p w14:paraId="196750C6" w14:textId="5A015010" w:rsidR="006D2FA9" w:rsidRDefault="006D2FA9">
          <w:pPr>
            <w:pStyle w:val="TOC2"/>
            <w:tabs>
              <w:tab w:val="right" w:leader="dot" w:pos="8657"/>
            </w:tabs>
            <w:rPr>
              <w:rFonts w:eastAsiaTheme="minorEastAsia" w:cstheme="minorBidi"/>
              <w:smallCaps w:val="0"/>
              <w:noProof/>
              <w:sz w:val="22"/>
              <w:szCs w:val="22"/>
            </w:rPr>
          </w:pPr>
          <w:hyperlink w:anchor="_Toc133438331" w:history="1">
            <w:r w:rsidRPr="00B03DB3">
              <w:rPr>
                <w:rStyle w:val="Hyperlink"/>
                <w:noProof/>
              </w:rPr>
              <w:t>Normalization</w:t>
            </w:r>
            <w:r>
              <w:rPr>
                <w:noProof/>
                <w:webHidden/>
              </w:rPr>
              <w:tab/>
            </w:r>
            <w:r>
              <w:rPr>
                <w:noProof/>
                <w:webHidden/>
              </w:rPr>
              <w:fldChar w:fldCharType="begin"/>
            </w:r>
            <w:r>
              <w:rPr>
                <w:noProof/>
                <w:webHidden/>
              </w:rPr>
              <w:instrText xml:space="preserve"> PAGEREF _Toc133438331 \h </w:instrText>
            </w:r>
            <w:r>
              <w:rPr>
                <w:noProof/>
                <w:webHidden/>
              </w:rPr>
            </w:r>
            <w:r>
              <w:rPr>
                <w:noProof/>
                <w:webHidden/>
              </w:rPr>
              <w:fldChar w:fldCharType="separate"/>
            </w:r>
            <w:r>
              <w:rPr>
                <w:noProof/>
                <w:webHidden/>
              </w:rPr>
              <w:t>43</w:t>
            </w:r>
            <w:r>
              <w:rPr>
                <w:noProof/>
                <w:webHidden/>
              </w:rPr>
              <w:fldChar w:fldCharType="end"/>
            </w:r>
          </w:hyperlink>
        </w:p>
        <w:p w14:paraId="2B928E5A" w14:textId="59CB2DB5" w:rsidR="006D2FA9" w:rsidRDefault="006D2FA9">
          <w:pPr>
            <w:pStyle w:val="TOC2"/>
            <w:tabs>
              <w:tab w:val="right" w:leader="dot" w:pos="8657"/>
            </w:tabs>
            <w:rPr>
              <w:rFonts w:eastAsiaTheme="minorEastAsia" w:cstheme="minorBidi"/>
              <w:smallCaps w:val="0"/>
              <w:noProof/>
              <w:sz w:val="22"/>
              <w:szCs w:val="22"/>
            </w:rPr>
          </w:pPr>
          <w:hyperlink w:anchor="_Toc133438332" w:history="1">
            <w:r w:rsidRPr="00B03DB3">
              <w:rPr>
                <w:rStyle w:val="Hyperlink"/>
                <w:noProof/>
              </w:rPr>
              <w:t>Data Dictionary</w:t>
            </w:r>
            <w:r>
              <w:rPr>
                <w:noProof/>
                <w:webHidden/>
              </w:rPr>
              <w:tab/>
            </w:r>
            <w:r>
              <w:rPr>
                <w:noProof/>
                <w:webHidden/>
              </w:rPr>
              <w:fldChar w:fldCharType="begin"/>
            </w:r>
            <w:r>
              <w:rPr>
                <w:noProof/>
                <w:webHidden/>
              </w:rPr>
              <w:instrText xml:space="preserve"> PAGEREF _Toc133438332 \h </w:instrText>
            </w:r>
            <w:r>
              <w:rPr>
                <w:noProof/>
                <w:webHidden/>
              </w:rPr>
            </w:r>
            <w:r>
              <w:rPr>
                <w:noProof/>
                <w:webHidden/>
              </w:rPr>
              <w:fldChar w:fldCharType="separate"/>
            </w:r>
            <w:r>
              <w:rPr>
                <w:noProof/>
                <w:webHidden/>
              </w:rPr>
              <w:t>47</w:t>
            </w:r>
            <w:r>
              <w:rPr>
                <w:noProof/>
                <w:webHidden/>
              </w:rPr>
              <w:fldChar w:fldCharType="end"/>
            </w:r>
          </w:hyperlink>
        </w:p>
        <w:p w14:paraId="306BE50B" w14:textId="7829BB37" w:rsidR="006D2FA9" w:rsidRDefault="006D2FA9">
          <w:pPr>
            <w:pStyle w:val="TOC1"/>
            <w:tabs>
              <w:tab w:val="right" w:leader="dot" w:pos="8657"/>
            </w:tabs>
            <w:rPr>
              <w:rFonts w:eastAsiaTheme="minorEastAsia" w:cstheme="minorBidi"/>
              <w:b w:val="0"/>
              <w:bCs w:val="0"/>
              <w:caps w:val="0"/>
              <w:noProof/>
              <w:sz w:val="22"/>
              <w:szCs w:val="22"/>
            </w:rPr>
          </w:pPr>
          <w:hyperlink w:anchor="_Toc133438333" w:history="1">
            <w:r w:rsidRPr="00B03DB3">
              <w:rPr>
                <w:rStyle w:val="Hyperlink"/>
                <w:noProof/>
              </w:rPr>
              <w:t>Ch-4 Physical System Design</w:t>
            </w:r>
            <w:r>
              <w:rPr>
                <w:noProof/>
                <w:webHidden/>
              </w:rPr>
              <w:tab/>
            </w:r>
            <w:r>
              <w:rPr>
                <w:noProof/>
                <w:webHidden/>
              </w:rPr>
              <w:fldChar w:fldCharType="begin"/>
            </w:r>
            <w:r>
              <w:rPr>
                <w:noProof/>
                <w:webHidden/>
              </w:rPr>
              <w:instrText xml:space="preserve"> PAGEREF _Toc133438333 \h </w:instrText>
            </w:r>
            <w:r>
              <w:rPr>
                <w:noProof/>
                <w:webHidden/>
              </w:rPr>
            </w:r>
            <w:r>
              <w:rPr>
                <w:noProof/>
                <w:webHidden/>
              </w:rPr>
              <w:fldChar w:fldCharType="separate"/>
            </w:r>
            <w:r>
              <w:rPr>
                <w:noProof/>
                <w:webHidden/>
              </w:rPr>
              <w:t>53</w:t>
            </w:r>
            <w:r>
              <w:rPr>
                <w:noProof/>
                <w:webHidden/>
              </w:rPr>
              <w:fldChar w:fldCharType="end"/>
            </w:r>
          </w:hyperlink>
        </w:p>
        <w:p w14:paraId="363EA260" w14:textId="622FED95" w:rsidR="006D2FA9" w:rsidRDefault="006D2FA9">
          <w:pPr>
            <w:pStyle w:val="TOC2"/>
            <w:tabs>
              <w:tab w:val="right" w:leader="dot" w:pos="8657"/>
            </w:tabs>
            <w:rPr>
              <w:rFonts w:eastAsiaTheme="minorEastAsia" w:cstheme="minorBidi"/>
              <w:smallCaps w:val="0"/>
              <w:noProof/>
              <w:sz w:val="22"/>
              <w:szCs w:val="22"/>
            </w:rPr>
          </w:pPr>
          <w:hyperlink w:anchor="_Toc133438334" w:history="1">
            <w:r w:rsidRPr="00B03DB3">
              <w:rPr>
                <w:rStyle w:val="Hyperlink"/>
                <w:noProof/>
              </w:rPr>
              <w:t>Input Forms</w:t>
            </w:r>
            <w:r>
              <w:rPr>
                <w:noProof/>
                <w:webHidden/>
              </w:rPr>
              <w:tab/>
            </w:r>
            <w:r>
              <w:rPr>
                <w:noProof/>
                <w:webHidden/>
              </w:rPr>
              <w:fldChar w:fldCharType="begin"/>
            </w:r>
            <w:r>
              <w:rPr>
                <w:noProof/>
                <w:webHidden/>
              </w:rPr>
              <w:instrText xml:space="preserve"> PAGEREF _Toc133438334 \h </w:instrText>
            </w:r>
            <w:r>
              <w:rPr>
                <w:noProof/>
                <w:webHidden/>
              </w:rPr>
            </w:r>
            <w:r>
              <w:rPr>
                <w:noProof/>
                <w:webHidden/>
              </w:rPr>
              <w:fldChar w:fldCharType="separate"/>
            </w:r>
            <w:r>
              <w:rPr>
                <w:noProof/>
                <w:webHidden/>
              </w:rPr>
              <w:t>53</w:t>
            </w:r>
            <w:r>
              <w:rPr>
                <w:noProof/>
                <w:webHidden/>
              </w:rPr>
              <w:fldChar w:fldCharType="end"/>
            </w:r>
          </w:hyperlink>
        </w:p>
        <w:p w14:paraId="1BE80C60" w14:textId="4E8DBBC6" w:rsidR="006D2FA9" w:rsidRDefault="006D2FA9">
          <w:pPr>
            <w:pStyle w:val="TOC1"/>
            <w:tabs>
              <w:tab w:val="right" w:leader="dot" w:pos="8657"/>
            </w:tabs>
            <w:rPr>
              <w:rFonts w:eastAsiaTheme="minorEastAsia" w:cstheme="minorBidi"/>
              <w:b w:val="0"/>
              <w:bCs w:val="0"/>
              <w:caps w:val="0"/>
              <w:noProof/>
              <w:sz w:val="22"/>
              <w:szCs w:val="22"/>
            </w:rPr>
          </w:pPr>
          <w:hyperlink w:anchor="_Toc133438335" w:history="1">
            <w:r w:rsidRPr="00B03DB3">
              <w:rPr>
                <w:rStyle w:val="Hyperlink"/>
                <w:noProof/>
              </w:rPr>
              <w:t>Ch-5 Conclusion</w:t>
            </w:r>
            <w:r>
              <w:rPr>
                <w:noProof/>
                <w:webHidden/>
              </w:rPr>
              <w:tab/>
            </w:r>
            <w:r>
              <w:rPr>
                <w:noProof/>
                <w:webHidden/>
              </w:rPr>
              <w:fldChar w:fldCharType="begin"/>
            </w:r>
            <w:r>
              <w:rPr>
                <w:noProof/>
                <w:webHidden/>
              </w:rPr>
              <w:instrText xml:space="preserve"> PAGEREF _Toc133438335 \h </w:instrText>
            </w:r>
            <w:r>
              <w:rPr>
                <w:noProof/>
                <w:webHidden/>
              </w:rPr>
            </w:r>
            <w:r>
              <w:rPr>
                <w:noProof/>
                <w:webHidden/>
              </w:rPr>
              <w:fldChar w:fldCharType="separate"/>
            </w:r>
            <w:r>
              <w:rPr>
                <w:noProof/>
                <w:webHidden/>
              </w:rPr>
              <w:t>65</w:t>
            </w:r>
            <w:r>
              <w:rPr>
                <w:noProof/>
                <w:webHidden/>
              </w:rPr>
              <w:fldChar w:fldCharType="end"/>
            </w:r>
          </w:hyperlink>
        </w:p>
        <w:p w14:paraId="302F8E00" w14:textId="7DBBD65F" w:rsidR="006D2FA9" w:rsidRDefault="006D2FA9">
          <w:pPr>
            <w:pStyle w:val="TOC2"/>
            <w:tabs>
              <w:tab w:val="right" w:leader="dot" w:pos="8657"/>
            </w:tabs>
            <w:rPr>
              <w:rFonts w:eastAsiaTheme="minorEastAsia" w:cstheme="minorBidi"/>
              <w:smallCaps w:val="0"/>
              <w:noProof/>
              <w:sz w:val="22"/>
              <w:szCs w:val="22"/>
            </w:rPr>
          </w:pPr>
          <w:hyperlink w:anchor="_Toc133438336" w:history="1">
            <w:r w:rsidRPr="00B03DB3">
              <w:rPr>
                <w:rStyle w:val="Hyperlink"/>
                <w:noProof/>
              </w:rPr>
              <w:t>Problem &amp; Solution</w:t>
            </w:r>
            <w:r>
              <w:rPr>
                <w:noProof/>
                <w:webHidden/>
              </w:rPr>
              <w:tab/>
            </w:r>
            <w:r>
              <w:rPr>
                <w:noProof/>
                <w:webHidden/>
              </w:rPr>
              <w:fldChar w:fldCharType="begin"/>
            </w:r>
            <w:r>
              <w:rPr>
                <w:noProof/>
                <w:webHidden/>
              </w:rPr>
              <w:instrText xml:space="preserve"> PAGEREF _Toc133438336 \h </w:instrText>
            </w:r>
            <w:r>
              <w:rPr>
                <w:noProof/>
                <w:webHidden/>
              </w:rPr>
            </w:r>
            <w:r>
              <w:rPr>
                <w:noProof/>
                <w:webHidden/>
              </w:rPr>
              <w:fldChar w:fldCharType="separate"/>
            </w:r>
            <w:r>
              <w:rPr>
                <w:noProof/>
                <w:webHidden/>
              </w:rPr>
              <w:t>65</w:t>
            </w:r>
            <w:r>
              <w:rPr>
                <w:noProof/>
                <w:webHidden/>
              </w:rPr>
              <w:fldChar w:fldCharType="end"/>
            </w:r>
          </w:hyperlink>
        </w:p>
        <w:p w14:paraId="2B6768A6" w14:textId="37E3DD90" w:rsidR="006D2FA9" w:rsidRDefault="006D2FA9">
          <w:pPr>
            <w:pStyle w:val="TOC2"/>
            <w:tabs>
              <w:tab w:val="right" w:leader="dot" w:pos="8657"/>
            </w:tabs>
            <w:rPr>
              <w:rFonts w:eastAsiaTheme="minorEastAsia" w:cstheme="minorBidi"/>
              <w:smallCaps w:val="0"/>
              <w:noProof/>
              <w:sz w:val="22"/>
              <w:szCs w:val="22"/>
            </w:rPr>
          </w:pPr>
          <w:hyperlink w:anchor="_Toc133438337" w:history="1">
            <w:r w:rsidRPr="00B03DB3">
              <w:rPr>
                <w:rStyle w:val="Hyperlink"/>
                <w:noProof/>
              </w:rPr>
              <w:t>Additional Feature &amp; Future Development</w:t>
            </w:r>
            <w:r>
              <w:rPr>
                <w:noProof/>
                <w:webHidden/>
              </w:rPr>
              <w:tab/>
            </w:r>
            <w:r>
              <w:rPr>
                <w:noProof/>
                <w:webHidden/>
              </w:rPr>
              <w:fldChar w:fldCharType="begin"/>
            </w:r>
            <w:r>
              <w:rPr>
                <w:noProof/>
                <w:webHidden/>
              </w:rPr>
              <w:instrText xml:space="preserve"> PAGEREF _Toc133438337 \h </w:instrText>
            </w:r>
            <w:r>
              <w:rPr>
                <w:noProof/>
                <w:webHidden/>
              </w:rPr>
            </w:r>
            <w:r>
              <w:rPr>
                <w:noProof/>
                <w:webHidden/>
              </w:rPr>
              <w:fldChar w:fldCharType="separate"/>
            </w:r>
            <w:r>
              <w:rPr>
                <w:noProof/>
                <w:webHidden/>
              </w:rPr>
              <w:t>65</w:t>
            </w:r>
            <w:r>
              <w:rPr>
                <w:noProof/>
                <w:webHidden/>
              </w:rPr>
              <w:fldChar w:fldCharType="end"/>
            </w:r>
          </w:hyperlink>
        </w:p>
        <w:p w14:paraId="39266931" w14:textId="50882C85" w:rsidR="006D2FA9" w:rsidRDefault="006D2FA9">
          <w:pPr>
            <w:pStyle w:val="TOC2"/>
            <w:tabs>
              <w:tab w:val="right" w:leader="dot" w:pos="8657"/>
            </w:tabs>
            <w:rPr>
              <w:rFonts w:eastAsiaTheme="minorEastAsia" w:cstheme="minorBidi"/>
              <w:smallCaps w:val="0"/>
              <w:noProof/>
              <w:sz w:val="22"/>
              <w:szCs w:val="22"/>
            </w:rPr>
          </w:pPr>
          <w:hyperlink w:anchor="_Toc133438338" w:history="1">
            <w:r w:rsidRPr="00B03DB3">
              <w:rPr>
                <w:rStyle w:val="Hyperlink"/>
                <w:noProof/>
              </w:rPr>
              <w:t>Conclusion &amp; Recommendations</w:t>
            </w:r>
            <w:r>
              <w:rPr>
                <w:noProof/>
                <w:webHidden/>
              </w:rPr>
              <w:tab/>
            </w:r>
            <w:r>
              <w:rPr>
                <w:noProof/>
                <w:webHidden/>
              </w:rPr>
              <w:fldChar w:fldCharType="begin"/>
            </w:r>
            <w:r>
              <w:rPr>
                <w:noProof/>
                <w:webHidden/>
              </w:rPr>
              <w:instrText xml:space="preserve"> PAGEREF _Toc133438338 \h </w:instrText>
            </w:r>
            <w:r>
              <w:rPr>
                <w:noProof/>
                <w:webHidden/>
              </w:rPr>
            </w:r>
            <w:r>
              <w:rPr>
                <w:noProof/>
                <w:webHidden/>
              </w:rPr>
              <w:fldChar w:fldCharType="separate"/>
            </w:r>
            <w:r>
              <w:rPr>
                <w:noProof/>
                <w:webHidden/>
              </w:rPr>
              <w:t>66</w:t>
            </w:r>
            <w:r>
              <w:rPr>
                <w:noProof/>
                <w:webHidden/>
              </w:rPr>
              <w:fldChar w:fldCharType="end"/>
            </w:r>
          </w:hyperlink>
        </w:p>
        <w:p w14:paraId="445278FB" w14:textId="1320C415" w:rsidR="006D2FA9" w:rsidRDefault="006D2FA9">
          <w:r>
            <w:rPr>
              <w:b/>
              <w:bCs/>
              <w:noProof/>
            </w:rPr>
            <w:fldChar w:fldCharType="end"/>
          </w:r>
        </w:p>
      </w:sdtContent>
    </w:sdt>
    <w:p w14:paraId="3E1C2838" w14:textId="77777777" w:rsidR="008300D1" w:rsidRDefault="008300D1"/>
    <w:p w14:paraId="6E04CEF5" w14:textId="021C89D0" w:rsidR="00B27B67" w:rsidRDefault="00B27B67">
      <w:pPr>
        <w:rPr>
          <w:rFonts w:ascii="Times New Roman" w:eastAsiaTheme="majorEastAsia" w:hAnsi="Times New Roman" w:cstheme="majorBidi"/>
          <w:b/>
          <w:caps/>
          <w:color w:val="4472C4" w:themeColor="accent1"/>
          <w:spacing w:val="-10"/>
          <w:kern w:val="28"/>
          <w:sz w:val="48"/>
          <w:szCs w:val="32"/>
          <w14:shadow w14:blurRad="50800" w14:dist="38100" w14:dir="8100000" w14:sx="100000" w14:sy="100000" w14:kx="0" w14:ky="0" w14:algn="tr">
            <w14:srgbClr w14:val="000000">
              <w14:alpha w14:val="60000"/>
            </w14:srgbClr>
          </w14:shadow>
        </w:rPr>
      </w:pPr>
    </w:p>
    <w:p w14:paraId="1616292D" w14:textId="77777777" w:rsidR="00A7314D" w:rsidRDefault="00A7314D">
      <w:pPr>
        <w:rPr>
          <w:rFonts w:ascii="Times New Roman" w:eastAsiaTheme="majorEastAsia" w:hAnsi="Times New Roman" w:cstheme="majorBidi"/>
          <w:b/>
          <w:caps/>
          <w:color w:val="4472C4" w:themeColor="accent1"/>
          <w:spacing w:val="-10"/>
          <w:kern w:val="28"/>
          <w:sz w:val="56"/>
          <w:szCs w:val="56"/>
          <w14:shadow w14:blurRad="50800" w14:dist="38100" w14:dir="8100000" w14:sx="100000" w14:sy="100000" w14:kx="0" w14:ky="0" w14:algn="tr">
            <w14:srgbClr w14:val="000000">
              <w14:alpha w14:val="60000"/>
            </w14:srgbClr>
          </w14:shadow>
        </w:rPr>
      </w:pPr>
      <w:bookmarkStart w:id="0" w:name="_Toc115214359"/>
      <w:bookmarkStart w:id="1" w:name="_Toc115215997"/>
      <w:r>
        <w:br w:type="page"/>
      </w:r>
    </w:p>
    <w:p w14:paraId="03C40205" w14:textId="18D0D3C5" w:rsidR="000F2A20" w:rsidRDefault="00777899" w:rsidP="008B47CE">
      <w:pPr>
        <w:pStyle w:val="Heading1"/>
      </w:pPr>
      <w:bookmarkStart w:id="2" w:name="_Toc133438316"/>
      <w:r>
        <w:lastRenderedPageBreak/>
        <w:t>Ch-1 Introduction</w:t>
      </w:r>
      <w:r w:rsidR="00833710">
        <w:t>:</w:t>
      </w:r>
      <w:bookmarkStart w:id="3" w:name="_Toc115214360"/>
      <w:bookmarkStart w:id="4" w:name="_Toc115215998"/>
      <w:bookmarkEnd w:id="0"/>
      <w:bookmarkEnd w:id="1"/>
      <w:bookmarkEnd w:id="2"/>
    </w:p>
    <w:p w14:paraId="6F7038AC" w14:textId="4C43B055" w:rsidR="00566DFD" w:rsidRDefault="00DA776D" w:rsidP="00B77925">
      <w:pPr>
        <w:pStyle w:val="Heading2"/>
      </w:pPr>
      <w:bookmarkStart w:id="5" w:name="_Toc133438317"/>
      <w:r>
        <w:t>Background</w:t>
      </w:r>
      <w:r w:rsidR="00566DFD">
        <w:t xml:space="preserve"> of the organization</w:t>
      </w:r>
      <w:r>
        <w:t>:</w:t>
      </w:r>
      <w:bookmarkEnd w:id="3"/>
      <w:bookmarkEnd w:id="4"/>
      <w:bookmarkEnd w:id="5"/>
      <w:r w:rsidR="001D3D36">
        <w:t xml:space="preserve"> </w:t>
      </w:r>
    </w:p>
    <w:p w14:paraId="3C465F0A" w14:textId="77777777" w:rsidR="00E8090F" w:rsidRDefault="00E8090F" w:rsidP="00B949E6">
      <w:pPr>
        <w:pStyle w:val="ProjectBody"/>
      </w:pPr>
    </w:p>
    <w:p w14:paraId="608778D8" w14:textId="458C8E92" w:rsidR="00935ABC" w:rsidRDefault="00935ABC" w:rsidP="00B949E6">
      <w:pPr>
        <w:pStyle w:val="ProjectBody"/>
      </w:pPr>
      <w:r>
        <w:t>Independent University, Bangladesh (IUB) established in 1993 is the leading private university in Bangladesh with an explicit focus on Research and Global partnerships.</w:t>
      </w:r>
    </w:p>
    <w:p w14:paraId="4F3B72D5" w14:textId="77777777" w:rsidR="008B47CE" w:rsidRDefault="008B47CE" w:rsidP="00B949E6">
      <w:pPr>
        <w:pStyle w:val="ProjectBody"/>
      </w:pPr>
    </w:p>
    <w:p w14:paraId="4833CE22" w14:textId="3F62FC03" w:rsidR="00935ABC" w:rsidRDefault="00935ABC" w:rsidP="00B949E6">
      <w:pPr>
        <w:pStyle w:val="ProjectBody"/>
      </w:pPr>
      <w:r>
        <w:t>The Independent University, Bangladesh (IUB) has robust and versatile schools – notably consisting of following:</w:t>
      </w:r>
    </w:p>
    <w:p w14:paraId="0677DC20" w14:textId="706F4AC3" w:rsidR="00935ABC" w:rsidRDefault="00935ABC" w:rsidP="00B949E6">
      <w:pPr>
        <w:pStyle w:val="ProjectBody"/>
      </w:pPr>
      <w:r>
        <w:t xml:space="preserve">● </w:t>
      </w:r>
      <w:r w:rsidR="00EF61FE">
        <w:t xml:space="preserve">School of </w:t>
      </w:r>
      <w:r>
        <w:t>Business &amp; Entrepreneurship</w:t>
      </w:r>
    </w:p>
    <w:p w14:paraId="3F446F13" w14:textId="07DF3767" w:rsidR="00935ABC" w:rsidRDefault="00935ABC" w:rsidP="00B949E6">
      <w:pPr>
        <w:pStyle w:val="ProjectBody"/>
      </w:pPr>
      <w:r>
        <w:t xml:space="preserve">● </w:t>
      </w:r>
      <w:r w:rsidR="00EF61FE">
        <w:t xml:space="preserve">School of </w:t>
      </w:r>
      <w:r>
        <w:t>Engineering, Technology &amp; Sciences</w:t>
      </w:r>
    </w:p>
    <w:p w14:paraId="3F65EF43" w14:textId="44D0FA99" w:rsidR="00935ABC" w:rsidRDefault="00935ABC" w:rsidP="00B949E6">
      <w:pPr>
        <w:pStyle w:val="ProjectBody"/>
      </w:pPr>
      <w:r>
        <w:t xml:space="preserve">● </w:t>
      </w:r>
      <w:r w:rsidR="00EF61FE">
        <w:t xml:space="preserve">School of </w:t>
      </w:r>
      <w:r>
        <w:t>Environment and Life Sciences</w:t>
      </w:r>
    </w:p>
    <w:p w14:paraId="4498C27E" w14:textId="7F871FEC" w:rsidR="00935ABC" w:rsidRDefault="00935ABC" w:rsidP="00B949E6">
      <w:pPr>
        <w:pStyle w:val="ProjectBody"/>
      </w:pPr>
      <w:r>
        <w:t xml:space="preserve">● </w:t>
      </w:r>
      <w:r w:rsidR="00EF61FE">
        <w:t xml:space="preserve">School of </w:t>
      </w:r>
      <w:r>
        <w:t>Liberal Arts &amp; Social Sciences</w:t>
      </w:r>
    </w:p>
    <w:p w14:paraId="336A3DDB" w14:textId="5A1E129E" w:rsidR="00935ABC" w:rsidRDefault="00935ABC" w:rsidP="00B949E6">
      <w:pPr>
        <w:pStyle w:val="ProjectBody"/>
      </w:pPr>
      <w:r>
        <w:t xml:space="preserve">● </w:t>
      </w:r>
      <w:r w:rsidR="00EF61FE">
        <w:t xml:space="preserve">School of </w:t>
      </w:r>
      <w:r>
        <w:t>Pharmacy and Public Health.</w:t>
      </w:r>
    </w:p>
    <w:p w14:paraId="1FE42460" w14:textId="77777777" w:rsidR="00E8090F" w:rsidRDefault="00E8090F" w:rsidP="00B949E6">
      <w:pPr>
        <w:pStyle w:val="ProjectBody"/>
      </w:pPr>
    </w:p>
    <w:p w14:paraId="4F81BE01" w14:textId="77777777" w:rsidR="00E8090F" w:rsidRDefault="00935ABC" w:rsidP="00B949E6">
      <w:pPr>
        <w:pStyle w:val="ProjectBody"/>
      </w:pPr>
      <w:r>
        <w:t xml:space="preserve">The institution has actively contributed to the development of the education industry in Bangladesh and has produced competent and knowledgeable scholars who have made contributions both domestically and internationally. The University Grants Commission (UGC), the Ministry of Education, and other necessary institutions for each of the schools, along with regular curriculum updates, the implementation of a system to track student performance based on a quantified approach between course curriculum and standards set by UGC and the Bangladesh government, and ongoing student performance monitoring have all helped IUB achieve this. </w:t>
      </w:r>
    </w:p>
    <w:p w14:paraId="30093FBD" w14:textId="0E5434FE" w:rsidR="00E8090F" w:rsidRDefault="00935ABC" w:rsidP="00B949E6">
      <w:pPr>
        <w:pStyle w:val="ProjectBody"/>
      </w:pPr>
      <w:r>
        <w:t>The objectives of IUB are to produce graduates of international standards in the local environment who have the knowledge and necessary skills to provide leadership in business, public service, and welfare; to encourage and support useful research; to create knowledge; and to offer opportunities for adults to</w:t>
      </w:r>
      <w:r w:rsidR="00E8090F">
        <w:t xml:space="preserve"> </w:t>
      </w:r>
      <w:r>
        <w:t>continue their education.</w:t>
      </w:r>
    </w:p>
    <w:p w14:paraId="1014CDE9" w14:textId="77777777" w:rsidR="006D2FA9" w:rsidRDefault="006D2FA9" w:rsidP="00B949E6">
      <w:pPr>
        <w:pStyle w:val="ProjectBody"/>
      </w:pPr>
    </w:p>
    <w:p w14:paraId="697B952F" w14:textId="1CAAA6EF" w:rsidR="00100A20" w:rsidRDefault="00E8090F" w:rsidP="006D2FA9">
      <w:pPr>
        <w:pStyle w:val="ProjectBody"/>
        <w:jc w:val="center"/>
      </w:pPr>
      <w:r w:rsidRPr="00935ABC">
        <w:rPr>
          <w:noProof/>
        </w:rPr>
        <w:drawing>
          <wp:inline distT="0" distB="0" distL="0" distR="0" wp14:anchorId="4FBFE9A9" wp14:editId="53E08BF6">
            <wp:extent cx="3721045" cy="2362200"/>
            <wp:effectExtent l="0" t="0" r="0" b="0"/>
            <wp:docPr id="6" name="Picture 6" descr="IUB wins 'Window on Korea' g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UB wins 'Window on Korea' gra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0718" cy="2368340"/>
                    </a:xfrm>
                    <a:prstGeom prst="rect">
                      <a:avLst/>
                    </a:prstGeom>
                    <a:noFill/>
                    <a:ln>
                      <a:noFill/>
                    </a:ln>
                  </pic:spPr>
                </pic:pic>
              </a:graphicData>
            </a:graphic>
          </wp:inline>
        </w:drawing>
      </w:r>
      <w:bookmarkStart w:id="6" w:name="_Hlk121178395"/>
    </w:p>
    <w:p w14:paraId="1CC32421" w14:textId="4DB50F59" w:rsidR="00C92D87" w:rsidRDefault="00100A20" w:rsidP="00306330">
      <w:pPr>
        <w:pStyle w:val="Caption"/>
      </w:pPr>
      <w:bookmarkStart w:id="7" w:name="_Toc115214791"/>
      <w:bookmarkStart w:id="8" w:name="_Hlk121178706"/>
      <w:r>
        <w:t xml:space="preserve">Figure </w:t>
      </w:r>
      <w:fldSimple w:instr=" SEQ Figure \* ARABIC ">
        <w:r w:rsidR="001938A0">
          <w:rPr>
            <w:noProof/>
          </w:rPr>
          <w:t>1</w:t>
        </w:r>
      </w:fldSimple>
      <w:r>
        <w:t>:</w:t>
      </w:r>
      <w:r w:rsidR="00306330">
        <w:t xml:space="preserve"> </w:t>
      </w:r>
      <w:bookmarkEnd w:id="7"/>
      <w:r w:rsidR="00935ABC">
        <w:t>Indep</w:t>
      </w:r>
      <w:r w:rsidR="00F877BC">
        <w:t xml:space="preserve">endent </w:t>
      </w:r>
      <w:r w:rsidR="006165C3">
        <w:t>University, Bangladesh</w:t>
      </w:r>
    </w:p>
    <w:p w14:paraId="49F8515D" w14:textId="77777777" w:rsidR="000F2A20" w:rsidRDefault="000F2A20" w:rsidP="00D7042F">
      <w:bookmarkStart w:id="9" w:name="_Toc115214361"/>
      <w:bookmarkStart w:id="10" w:name="_Toc115215999"/>
      <w:bookmarkEnd w:id="6"/>
      <w:bookmarkEnd w:id="8"/>
    </w:p>
    <w:p w14:paraId="3E94E254" w14:textId="7D0749D3" w:rsidR="00566DFD" w:rsidRDefault="00454DE7" w:rsidP="00B77925">
      <w:pPr>
        <w:pStyle w:val="Heading2"/>
      </w:pPr>
      <w:bookmarkStart w:id="11" w:name="_Toc133438318"/>
      <w:r>
        <w:t>B</w:t>
      </w:r>
      <w:r w:rsidR="007F1ED6">
        <w:t>ackground of the</w:t>
      </w:r>
      <w:r w:rsidR="00F96138">
        <w:t xml:space="preserve"> project:</w:t>
      </w:r>
      <w:bookmarkEnd w:id="9"/>
      <w:bookmarkEnd w:id="10"/>
      <w:bookmarkEnd w:id="11"/>
    </w:p>
    <w:p w14:paraId="44048F19" w14:textId="77777777" w:rsidR="000F2A20" w:rsidRDefault="006563FF" w:rsidP="00B949E6">
      <w:pPr>
        <w:pStyle w:val="ProjectBody"/>
      </w:pPr>
      <w:r w:rsidRPr="006563FF">
        <w:t xml:space="preserve">Our project's goal is to create, develop, and distribute software that, in our opinion, will assist universities worldwide in promoting a more fruitful and efficient method of student evaluation. As the central concept of our project, we've introduced the notion of Course Outcomes (COs) and Program Learning Outcomes (PLOs), where each CO is mapped to a PLO, and each PLO represents a particular valuable skill that students are expected to acquire or improve at the conclusion of that course, such as problem analysis, design, implementation of a skill and spider </w:t>
      </w:r>
      <w:r w:rsidR="000F2A20" w:rsidRPr="006563FF">
        <w:t>chart.</w:t>
      </w:r>
      <w:r w:rsidR="000F2A20">
        <w:t xml:space="preserve"> </w:t>
      </w:r>
    </w:p>
    <w:p w14:paraId="5F307469" w14:textId="77777777" w:rsidR="000F2A20" w:rsidRDefault="000F2A20" w:rsidP="00B949E6">
      <w:pPr>
        <w:pStyle w:val="ProjectBody"/>
      </w:pPr>
      <w:r>
        <w:t>The details will all be present in the course outline for the students to have easy access and have all the necessary details regarding a course.</w:t>
      </w:r>
      <w:r w:rsidRPr="006563FF">
        <w:t xml:space="preserve"> The</w:t>
      </w:r>
      <w:r w:rsidR="006563FF" w:rsidRPr="006563FF">
        <w:t xml:space="preserve"> project will determine whether each student has successfully completed the PLOs that are linked to the COs requirements in order to evaluate them effectively through tools such as spider charts.</w:t>
      </w:r>
      <w:r w:rsidR="004561E8" w:rsidRPr="004561E8">
        <w:t xml:space="preserve"> IEB input is accepted by the system when establishing PLO criteria. For the system to map the COs to PLO appropriately, the faculties then input the COs for each of their students. It was discovered via the execution of this project that the efficiency not only reduced time but also increased quality. The PLOs are carefully and deliberately selected to guarantee that each student gets the most skills out of a course. </w:t>
      </w:r>
    </w:p>
    <w:p w14:paraId="43AC2FD6" w14:textId="77777777" w:rsidR="000F2A20" w:rsidRDefault="004561E8" w:rsidP="00B949E6">
      <w:pPr>
        <w:pStyle w:val="ProjectBody"/>
      </w:pPr>
      <w:r>
        <w:lastRenderedPageBreak/>
        <w:t>We also have the feature where faculties can input the questions in the question bank which can be accessed by the students which will help them gain knowledge on their desired topics and will provide them a vast field to practice.</w:t>
      </w:r>
      <w:r w:rsidRPr="004561E8">
        <w:t xml:space="preserve"> </w:t>
      </w:r>
    </w:p>
    <w:p w14:paraId="77A7A6E2" w14:textId="1EB7F150" w:rsidR="000F2A20" w:rsidRDefault="004561E8" w:rsidP="00B949E6">
      <w:pPr>
        <w:pStyle w:val="ProjectBody"/>
      </w:pPr>
      <w:r w:rsidRPr="004561E8">
        <w:t>Students can monitor their progress in each area and identify their areas for growth and improvement. Our program also aims to help the institutional bodies, including faculty, administrative, and departmental bodies, track student development, departmental performance, and better distribute and allocate resources.</w:t>
      </w:r>
    </w:p>
    <w:p w14:paraId="2FCFB0FB" w14:textId="0AD8EF57" w:rsidR="003118CB" w:rsidRDefault="00E94AE4" w:rsidP="00B77925">
      <w:pPr>
        <w:pStyle w:val="Heading2"/>
      </w:pPr>
      <w:bookmarkStart w:id="12" w:name="_Toc115214362"/>
      <w:bookmarkStart w:id="13" w:name="_Toc115216000"/>
      <w:bookmarkStart w:id="14" w:name="_Toc133438319"/>
      <w:r>
        <w:t>O</w:t>
      </w:r>
      <w:r w:rsidR="00C31B1C">
        <w:t xml:space="preserve">bjectives </w:t>
      </w:r>
      <w:r w:rsidR="003118CB">
        <w:t>of the project:</w:t>
      </w:r>
      <w:bookmarkEnd w:id="12"/>
      <w:bookmarkEnd w:id="13"/>
      <w:bookmarkEnd w:id="14"/>
    </w:p>
    <w:p w14:paraId="61D3E193" w14:textId="11B14928" w:rsidR="00ED248B" w:rsidRPr="003118CB" w:rsidRDefault="00F877BC" w:rsidP="00B949E6">
      <w:pPr>
        <w:pStyle w:val="ProjectBody"/>
      </w:pPr>
      <w:r w:rsidRPr="00F877BC">
        <w:t>Our project aims to develop an interactive, user-friendly program that will serve as a platform for university staff, faculty, and other participants to assist in enhancing the standard of instruction and revolutionizing how we incorporate technology into our education. We are confident that the information we have gathered, assessed, and organized will open doors for significant improvements in the educational sector as well as the field of computer science. In this situation, SMPS will broaden the project's scope in order to benefit all the departments</w:t>
      </w:r>
    </w:p>
    <w:p w14:paraId="67C6E2ED" w14:textId="555AFB5D" w:rsidR="003118CB" w:rsidRDefault="00454DE7" w:rsidP="00B77925">
      <w:pPr>
        <w:pStyle w:val="Heading2"/>
      </w:pPr>
      <w:bookmarkStart w:id="15" w:name="_Toc115214363"/>
      <w:bookmarkStart w:id="16" w:name="_Toc115216001"/>
      <w:bookmarkStart w:id="17" w:name="_Toc133438320"/>
      <w:r>
        <w:t>S</w:t>
      </w:r>
      <w:r w:rsidR="0085751D">
        <w:t>cope of the project</w:t>
      </w:r>
      <w:bookmarkEnd w:id="15"/>
      <w:bookmarkEnd w:id="16"/>
      <w:bookmarkEnd w:id="17"/>
    </w:p>
    <w:p w14:paraId="0C5B1993" w14:textId="3472F200" w:rsidR="00F877BC" w:rsidRDefault="00F877BC" w:rsidP="00B949E6">
      <w:pPr>
        <w:pStyle w:val="ProjectBody"/>
      </w:pPr>
      <w:r w:rsidRPr="00F877BC">
        <w:t>Our approach entails building a Web application called SPMS 2 that makes use of a Relational Database Management System (RDMS) to store, edit, add, and update the data required for tracking student performance as well as for producing and archiving related OBE data, reports, and documents. We created hypothetical users for the web based SPMS system and made assumptions about their usage patterns and the information and data they would require. Since issues can occur at many different points throughout all business processes, we will create unique user interfaces and login options for various stakeholders who will also be using this system.</w:t>
      </w:r>
      <w:r w:rsidR="00E8090F" w:rsidRPr="00E8090F">
        <w:t xml:space="preserve"> Since our data is stored using a (RDBMS), obtaining relevant files, tabular data, and page layouts is made possible and reports become exceedingly simple, enabling real-time interaction with the required data. Additionally, we develop user interfaces that allow all users to quickly access these data and use them to produce download reports, etc. We create a platform through which faculties may work together to create</w:t>
      </w:r>
      <w:r w:rsidR="000F2A20">
        <w:t xml:space="preserve"> course outline</w:t>
      </w:r>
      <w:r w:rsidR="00E8090F" w:rsidRPr="00E8090F">
        <w:t>, course reports, marksheets, assessments, map assessments to COs and PLOs for PLO successes, and keep track of student evaluations for all their courses throughout the semester and upload questions in the question bank for the students. The systems for reaching findings are also available to students, the IUB leadership team, and governmental organizations. Each stakeholder will only see the data that is specifically relevant to them, and data will also be protected.</w:t>
      </w:r>
    </w:p>
    <w:p w14:paraId="48602034" w14:textId="77777777" w:rsidR="006D2FA9" w:rsidRDefault="006D2FA9" w:rsidP="00B949E6">
      <w:pPr>
        <w:pStyle w:val="ProjectBody"/>
      </w:pPr>
    </w:p>
    <w:p w14:paraId="074A8792" w14:textId="77777777" w:rsidR="006D2FA9" w:rsidRDefault="006D2FA9" w:rsidP="00B949E6">
      <w:pPr>
        <w:pStyle w:val="ProjectBody"/>
      </w:pPr>
    </w:p>
    <w:p w14:paraId="66A4A347" w14:textId="77777777" w:rsidR="006D2FA9" w:rsidRDefault="006D2FA9" w:rsidP="00B949E6">
      <w:pPr>
        <w:pStyle w:val="ProjectBody"/>
      </w:pPr>
    </w:p>
    <w:p w14:paraId="61C50B89" w14:textId="77777777" w:rsidR="006D2FA9" w:rsidRDefault="006D2FA9" w:rsidP="00B949E6">
      <w:pPr>
        <w:pStyle w:val="ProjectBody"/>
      </w:pPr>
    </w:p>
    <w:p w14:paraId="50DA1F2A" w14:textId="77777777" w:rsidR="006D2FA9" w:rsidRDefault="006D2FA9" w:rsidP="00B949E6">
      <w:pPr>
        <w:pStyle w:val="ProjectBody"/>
      </w:pPr>
    </w:p>
    <w:p w14:paraId="100A148D" w14:textId="3DD1082E" w:rsidR="00777899" w:rsidRDefault="00777899" w:rsidP="00B77925">
      <w:pPr>
        <w:pStyle w:val="Heading1"/>
      </w:pPr>
      <w:bookmarkStart w:id="18" w:name="_Toc115214364"/>
      <w:bookmarkStart w:id="19" w:name="_Toc115216002"/>
      <w:bookmarkStart w:id="20" w:name="_Toc133438321"/>
      <w:r>
        <w:t>Ch-2: Requirement Analysis</w:t>
      </w:r>
      <w:bookmarkEnd w:id="18"/>
      <w:bookmarkEnd w:id="19"/>
      <w:bookmarkEnd w:id="20"/>
    </w:p>
    <w:p w14:paraId="6075F981" w14:textId="77777777" w:rsidR="006165C3" w:rsidRDefault="006165C3" w:rsidP="00D7042F"/>
    <w:p w14:paraId="5BD82C97" w14:textId="1C70A458" w:rsidR="0085751D" w:rsidRDefault="00815EA5" w:rsidP="00B77925">
      <w:pPr>
        <w:pStyle w:val="Heading2"/>
      </w:pPr>
      <w:bookmarkStart w:id="21" w:name="_Toc115214365"/>
      <w:bookmarkStart w:id="22" w:name="_Toc115216003"/>
      <w:bookmarkStart w:id="23" w:name="_Toc133438322"/>
      <w:r w:rsidRPr="00815EA5">
        <w:t>Existing Business System (with rich picture)</w:t>
      </w:r>
      <w:bookmarkEnd w:id="21"/>
      <w:bookmarkEnd w:id="22"/>
      <w:bookmarkEnd w:id="23"/>
    </w:p>
    <w:p w14:paraId="40FDE574" w14:textId="00DCAAA1" w:rsidR="00027C0F" w:rsidRDefault="00027C0F" w:rsidP="00B949E6">
      <w:pPr>
        <w:jc w:val="both"/>
      </w:pPr>
      <w:r>
        <w:t xml:space="preserve">We are creating a platform through which faculties can work together to create course descriptions, course reports, make assessments, track assessments to COs and PLOs for the success of PLOs, and keep track of student evaluation for </w:t>
      </w:r>
      <w:proofErr w:type="gramStart"/>
      <w:r>
        <w:t>all of</w:t>
      </w:r>
      <w:proofErr w:type="gramEnd"/>
      <w:r>
        <w:t xml:space="preserve"> their courses throughout the semester. This platform is also available to students, the IUB admin and management, and UGC. Each stakeholder will see and monitor the data that specifically relevant to them and the data will also be protected. Students can give responses to their assessments via the platform to their faculties who then can grade the assessments and return. The system receives the assessment records, and it stores them. The system keeps a record of every report. The system offers bar graphs, pie charts and tables that display PLO achievement for all students.  </w:t>
      </w:r>
    </w:p>
    <w:p w14:paraId="67586124" w14:textId="77777777" w:rsidR="00027C0F" w:rsidRDefault="00027C0F" w:rsidP="00B949E6">
      <w:pPr>
        <w:jc w:val="both"/>
      </w:pPr>
      <w:r>
        <w:t xml:space="preserve">The admin can use the system to update PLO requirements after managements sends them the updated PLO requirements through the system. The admin can also create new users for the system. The registrar’s office also plays a role in the system. Students can ask for grade change to the faculty who in turn can ask for grade change to the registrar’s office. The registrar’s office then </w:t>
      </w:r>
      <w:r>
        <w:lastRenderedPageBreak/>
        <w:t xml:space="preserve">sends the change grade. The registrar’s office can also use the system to get general reports and assessment reports about COs and PLOs. </w:t>
      </w:r>
    </w:p>
    <w:p w14:paraId="76A84FC5" w14:textId="5A0E0BF8" w:rsidR="006165C3" w:rsidRDefault="00027C0F" w:rsidP="00B949E6">
      <w:pPr>
        <w:pStyle w:val="ProjectBody"/>
      </w:pPr>
      <w:r>
        <w:t>The management are the body of power who updates and sends the PLO requirements. They also deal with governmental organizations like UGC to determine their curriculum and PLOs.</w:t>
      </w:r>
    </w:p>
    <w:p w14:paraId="5D4CB503" w14:textId="3E890085" w:rsidR="006165C3" w:rsidRDefault="006165C3" w:rsidP="00B949E6">
      <w:pPr>
        <w:pStyle w:val="ProjectBody"/>
      </w:pPr>
      <w:r>
        <w:t xml:space="preserve">The system offers all users illuminating bar graphs, pie charts, and tables that display PLO achievement for all students, PLO achievement for a specific student, and PLO achievement </w:t>
      </w:r>
      <w:r w:rsidR="00410D93">
        <w:t>regarding</w:t>
      </w:r>
      <w:r>
        <w:t xml:space="preserve"> certain courses.</w:t>
      </w:r>
      <w:r w:rsidRPr="006165C3">
        <w:t xml:space="preserve"> </w:t>
      </w:r>
      <w:r>
        <w:t>Student responses to questions posed by the faculty are then given back to the faculty. The system receives the assessment records after it has been completed and stores them. The system keeps a record of every report.</w:t>
      </w:r>
    </w:p>
    <w:p w14:paraId="62C9114D" w14:textId="77777777" w:rsidR="006165C3" w:rsidRDefault="006165C3" w:rsidP="00B949E6">
      <w:pPr>
        <w:pStyle w:val="ProjectBody"/>
      </w:pPr>
    </w:p>
    <w:p w14:paraId="282E0F4E" w14:textId="25BFD9C9" w:rsidR="006165C3" w:rsidRDefault="006165C3" w:rsidP="00B949E6">
      <w:pPr>
        <w:pStyle w:val="ProjectBody"/>
      </w:pPr>
      <w:r>
        <w:t>The system offers all users illuminating bar graphs, pie charts, and tables that display PLO achievement for all students, PLO achievement for a specific student, and PLO achievement about certain courses.</w:t>
      </w:r>
    </w:p>
    <w:p w14:paraId="74F246D9" w14:textId="32A1DCE9" w:rsidR="006165C3" w:rsidRPr="00A7077B" w:rsidRDefault="00A7077B" w:rsidP="00B949E6">
      <w:pPr>
        <w:pStyle w:val="ProjectBody"/>
      </w:pPr>
      <w:r>
        <w:rPr>
          <w:noProof/>
        </w:rPr>
        <w:drawing>
          <wp:inline distT="0" distB="0" distL="0" distR="0" wp14:anchorId="08A62858" wp14:editId="43FA1443">
            <wp:extent cx="4060361" cy="41319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060361" cy="4131945"/>
                    </a:xfrm>
                    <a:prstGeom prst="rect">
                      <a:avLst/>
                    </a:prstGeom>
                    <a:noFill/>
                    <a:ln>
                      <a:noFill/>
                    </a:ln>
                  </pic:spPr>
                </pic:pic>
              </a:graphicData>
            </a:graphic>
          </wp:inline>
        </w:drawing>
      </w:r>
    </w:p>
    <w:p w14:paraId="1EECB1B9" w14:textId="4402E14D" w:rsidR="006165C3" w:rsidRDefault="006165C3" w:rsidP="006165C3">
      <w:pPr>
        <w:pStyle w:val="Caption"/>
      </w:pPr>
      <w:r>
        <w:t xml:space="preserve">Figure </w:t>
      </w:r>
      <w:fldSimple w:instr=" SEQ Figure \* ARABIC ">
        <w:r w:rsidR="001938A0">
          <w:rPr>
            <w:noProof/>
          </w:rPr>
          <w:t>2</w:t>
        </w:r>
      </w:fldSimple>
      <w:r>
        <w:t xml:space="preserve">: </w:t>
      </w:r>
      <w:r w:rsidRPr="006165C3">
        <w:t>Rich Picture of Existing System</w:t>
      </w:r>
    </w:p>
    <w:p w14:paraId="3870CDAF" w14:textId="6C5E5963" w:rsidR="006165C3" w:rsidRDefault="006165C3" w:rsidP="00B949E6">
      <w:pPr>
        <w:pStyle w:val="ProjectBody"/>
      </w:pPr>
    </w:p>
    <w:p w14:paraId="36ECAB20" w14:textId="77777777" w:rsidR="006D2FA9" w:rsidRDefault="006D2FA9" w:rsidP="00B949E6">
      <w:pPr>
        <w:pStyle w:val="ProjectBody"/>
      </w:pPr>
    </w:p>
    <w:p w14:paraId="7F27EE9D" w14:textId="77777777" w:rsidR="006D2FA9" w:rsidRDefault="006D2FA9" w:rsidP="00B949E6">
      <w:pPr>
        <w:pStyle w:val="ProjectBody"/>
      </w:pPr>
    </w:p>
    <w:p w14:paraId="6D170F48" w14:textId="77777777" w:rsidR="006D2FA9" w:rsidRDefault="006D2FA9" w:rsidP="00B949E6">
      <w:pPr>
        <w:pStyle w:val="ProjectBody"/>
      </w:pPr>
    </w:p>
    <w:p w14:paraId="184BCBF3" w14:textId="77777777" w:rsidR="006D2FA9" w:rsidRDefault="006D2FA9" w:rsidP="00B949E6">
      <w:pPr>
        <w:pStyle w:val="ProjectBody"/>
      </w:pPr>
    </w:p>
    <w:p w14:paraId="6CEC21F3" w14:textId="77777777" w:rsidR="006D2FA9" w:rsidRDefault="006D2FA9" w:rsidP="00B949E6">
      <w:pPr>
        <w:pStyle w:val="ProjectBody"/>
      </w:pPr>
    </w:p>
    <w:p w14:paraId="472B1DC7" w14:textId="77777777" w:rsidR="006D2FA9" w:rsidRDefault="006D2FA9" w:rsidP="00B949E6">
      <w:pPr>
        <w:pStyle w:val="ProjectBody"/>
      </w:pPr>
    </w:p>
    <w:p w14:paraId="1B104E4C" w14:textId="77777777" w:rsidR="006D2FA9" w:rsidRDefault="006D2FA9" w:rsidP="00B949E6">
      <w:pPr>
        <w:pStyle w:val="ProjectBody"/>
      </w:pPr>
    </w:p>
    <w:p w14:paraId="6ACE780D" w14:textId="77777777" w:rsidR="006D2FA9" w:rsidRDefault="006D2FA9" w:rsidP="00B949E6">
      <w:pPr>
        <w:pStyle w:val="ProjectBody"/>
      </w:pPr>
    </w:p>
    <w:p w14:paraId="69A1E234" w14:textId="77777777" w:rsidR="006D2FA9" w:rsidRDefault="006D2FA9" w:rsidP="00B949E6">
      <w:pPr>
        <w:pStyle w:val="ProjectBody"/>
      </w:pPr>
    </w:p>
    <w:p w14:paraId="7D1410DC" w14:textId="77777777" w:rsidR="006D2FA9" w:rsidRDefault="006D2FA9" w:rsidP="00B949E6">
      <w:pPr>
        <w:pStyle w:val="ProjectBody"/>
      </w:pPr>
    </w:p>
    <w:p w14:paraId="3F642334" w14:textId="77777777" w:rsidR="006D2FA9" w:rsidRDefault="006D2FA9" w:rsidP="00B949E6">
      <w:pPr>
        <w:pStyle w:val="ProjectBody"/>
      </w:pPr>
    </w:p>
    <w:p w14:paraId="1824C865" w14:textId="77777777" w:rsidR="006D2FA9" w:rsidRDefault="006D2FA9" w:rsidP="00B949E6">
      <w:pPr>
        <w:pStyle w:val="ProjectBody"/>
      </w:pPr>
    </w:p>
    <w:p w14:paraId="71892EE6" w14:textId="77777777" w:rsidR="006D2FA9" w:rsidRDefault="006D2FA9" w:rsidP="00B949E6">
      <w:pPr>
        <w:pStyle w:val="ProjectBody"/>
      </w:pPr>
    </w:p>
    <w:p w14:paraId="44511222" w14:textId="77777777" w:rsidR="006D2FA9" w:rsidRDefault="006D2FA9" w:rsidP="00B949E6">
      <w:pPr>
        <w:pStyle w:val="ProjectBody"/>
      </w:pPr>
    </w:p>
    <w:p w14:paraId="3ED7AD92" w14:textId="77777777" w:rsidR="006D2FA9" w:rsidRDefault="006D2FA9" w:rsidP="00B949E6">
      <w:pPr>
        <w:pStyle w:val="ProjectBody"/>
      </w:pPr>
    </w:p>
    <w:p w14:paraId="318CAD3A" w14:textId="77777777" w:rsidR="006D2FA9" w:rsidRDefault="006D2FA9" w:rsidP="00B949E6">
      <w:pPr>
        <w:pStyle w:val="ProjectBody"/>
      </w:pPr>
    </w:p>
    <w:p w14:paraId="5C52E14A" w14:textId="77777777" w:rsidR="006D2FA9" w:rsidRDefault="006D2FA9" w:rsidP="00B949E6">
      <w:pPr>
        <w:pStyle w:val="ProjectBody"/>
      </w:pPr>
    </w:p>
    <w:p w14:paraId="06DD5038" w14:textId="77777777" w:rsidR="006D2FA9" w:rsidRDefault="006D2FA9" w:rsidP="00B949E6">
      <w:pPr>
        <w:pStyle w:val="ProjectBody"/>
      </w:pPr>
    </w:p>
    <w:p w14:paraId="3D02F922" w14:textId="77777777" w:rsidR="006D2FA9" w:rsidRDefault="006D2FA9" w:rsidP="00B949E6">
      <w:pPr>
        <w:pStyle w:val="ProjectBody"/>
      </w:pPr>
    </w:p>
    <w:p w14:paraId="727A46F8" w14:textId="654BDD00" w:rsidR="00777899" w:rsidRDefault="00777899" w:rsidP="00B77925">
      <w:pPr>
        <w:pStyle w:val="Heading2"/>
      </w:pPr>
      <w:bookmarkStart w:id="24" w:name="_Toc115214366"/>
      <w:bookmarkStart w:id="25" w:name="_Toc115216004"/>
      <w:bookmarkStart w:id="26" w:name="_Toc133438323"/>
      <w:r>
        <w:lastRenderedPageBreak/>
        <w:t xml:space="preserve">Processes along with </w:t>
      </w:r>
      <w:r w:rsidR="006A5353">
        <w:t>S</w:t>
      </w:r>
      <w:r>
        <w:t xml:space="preserve">ix </w:t>
      </w:r>
      <w:r w:rsidR="006A5353">
        <w:t>S</w:t>
      </w:r>
      <w:r>
        <w:t xml:space="preserve">ystem </w:t>
      </w:r>
      <w:r w:rsidR="006A5353">
        <w:t>E</w:t>
      </w:r>
      <w:r>
        <w:t>lement</w:t>
      </w:r>
      <w:r w:rsidR="006A5353">
        <w:t xml:space="preserve"> A</w:t>
      </w:r>
      <w:bookmarkEnd w:id="24"/>
      <w:bookmarkEnd w:id="25"/>
      <w:r w:rsidR="006A5353">
        <w:t>nalysis</w:t>
      </w:r>
      <w:bookmarkEnd w:id="26"/>
    </w:p>
    <w:p w14:paraId="50AAAC9F" w14:textId="1E58DB8D" w:rsidR="0098008C" w:rsidRPr="0098008C" w:rsidRDefault="0098008C" w:rsidP="008B47CE">
      <w:pPr>
        <w:jc w:val="both"/>
      </w:pPr>
      <w:r w:rsidRPr="0098008C">
        <w:t>The Six Elements Analysis gives a thorough explanation of each element's function in each process. The table below makes it very evident that human entities predominate all important system operations, particularly the two most important ones—mapping course outcomes and examining documents associated with them. The existing approach, for instance, relies significantly on manually handled and processed hardcopy databases. As a result, there is a considerable amount of waiting involved in the interdependent processes before the Human components may perform their obligations.</w:t>
      </w:r>
    </w:p>
    <w:tbl>
      <w:tblPr>
        <w:tblStyle w:val="TableGrid"/>
        <w:tblW w:w="0" w:type="auto"/>
        <w:tblLook w:val="04A0" w:firstRow="1" w:lastRow="0" w:firstColumn="1" w:lastColumn="0" w:noHBand="0" w:noVBand="1"/>
      </w:tblPr>
      <w:tblGrid>
        <w:gridCol w:w="1176"/>
        <w:gridCol w:w="1694"/>
        <w:gridCol w:w="1013"/>
        <w:gridCol w:w="1000"/>
        <w:gridCol w:w="1422"/>
        <w:gridCol w:w="1078"/>
        <w:gridCol w:w="1274"/>
      </w:tblGrid>
      <w:tr w:rsidR="0098008C" w:rsidRPr="0098008C" w14:paraId="0C4B9D12" w14:textId="77777777" w:rsidTr="00C120C8">
        <w:tc>
          <w:tcPr>
            <w:tcW w:w="1386" w:type="dxa"/>
            <w:vMerge w:val="restart"/>
          </w:tcPr>
          <w:p w14:paraId="3EAD4374" w14:textId="77777777" w:rsidR="0098008C" w:rsidRPr="0098008C" w:rsidRDefault="0098008C" w:rsidP="0098008C">
            <w:pPr>
              <w:jc w:val="center"/>
              <w:rPr>
                <w:rFonts w:cs="Times New Roman"/>
              </w:rPr>
            </w:pPr>
            <w:bookmarkStart w:id="27" w:name="_Hlk133431158"/>
            <w:r w:rsidRPr="0098008C">
              <w:rPr>
                <w:rFonts w:cs="Times New Roman"/>
                <w:b/>
                <w:bCs/>
              </w:rPr>
              <w:t>Process</w:t>
            </w:r>
          </w:p>
        </w:tc>
        <w:tc>
          <w:tcPr>
            <w:tcW w:w="7964" w:type="dxa"/>
            <w:gridSpan w:val="6"/>
          </w:tcPr>
          <w:p w14:paraId="18017E01" w14:textId="77777777" w:rsidR="0098008C" w:rsidRPr="0098008C" w:rsidRDefault="0098008C" w:rsidP="0098008C">
            <w:pPr>
              <w:jc w:val="center"/>
              <w:rPr>
                <w:rFonts w:cs="Times New Roman"/>
              </w:rPr>
            </w:pPr>
            <w:r w:rsidRPr="0098008C">
              <w:rPr>
                <w:rFonts w:cs="Times New Roman"/>
                <w:b/>
                <w:bCs/>
              </w:rPr>
              <w:t>System Roles</w:t>
            </w:r>
          </w:p>
        </w:tc>
      </w:tr>
      <w:tr w:rsidR="0098008C" w:rsidRPr="0098008C" w14:paraId="2D01FA60" w14:textId="77777777" w:rsidTr="00C120C8">
        <w:tc>
          <w:tcPr>
            <w:tcW w:w="1386" w:type="dxa"/>
            <w:vMerge/>
          </w:tcPr>
          <w:p w14:paraId="4BD57190" w14:textId="77777777" w:rsidR="0098008C" w:rsidRPr="0098008C" w:rsidRDefault="0098008C" w:rsidP="0098008C">
            <w:pPr>
              <w:jc w:val="center"/>
              <w:rPr>
                <w:rFonts w:cs="Times New Roman"/>
              </w:rPr>
            </w:pPr>
          </w:p>
        </w:tc>
        <w:tc>
          <w:tcPr>
            <w:tcW w:w="1579" w:type="dxa"/>
          </w:tcPr>
          <w:p w14:paraId="567279BA" w14:textId="77777777" w:rsidR="0098008C" w:rsidRPr="0098008C" w:rsidRDefault="0098008C" w:rsidP="0098008C">
            <w:pPr>
              <w:jc w:val="center"/>
              <w:rPr>
                <w:rFonts w:cs="Times New Roman"/>
              </w:rPr>
            </w:pPr>
            <w:r w:rsidRPr="0098008C">
              <w:rPr>
                <w:rFonts w:cs="Times New Roman"/>
                <w:b/>
                <w:bCs/>
              </w:rPr>
              <w:t>Human</w:t>
            </w:r>
          </w:p>
        </w:tc>
        <w:tc>
          <w:tcPr>
            <w:tcW w:w="1570" w:type="dxa"/>
          </w:tcPr>
          <w:p w14:paraId="00B4BB4D" w14:textId="77777777" w:rsidR="0098008C" w:rsidRPr="0098008C" w:rsidRDefault="0098008C" w:rsidP="0098008C">
            <w:pPr>
              <w:jc w:val="center"/>
              <w:rPr>
                <w:rFonts w:cs="Times New Roman"/>
              </w:rPr>
            </w:pPr>
            <w:r w:rsidRPr="0098008C">
              <w:rPr>
                <w:rFonts w:cs="Times New Roman"/>
                <w:b/>
                <w:bCs/>
              </w:rPr>
              <w:t>Non-Computing Hardware</w:t>
            </w:r>
          </w:p>
        </w:tc>
        <w:tc>
          <w:tcPr>
            <w:tcW w:w="1246" w:type="dxa"/>
          </w:tcPr>
          <w:p w14:paraId="30822D93" w14:textId="77777777" w:rsidR="0098008C" w:rsidRPr="0098008C" w:rsidRDefault="0098008C" w:rsidP="0098008C">
            <w:pPr>
              <w:jc w:val="center"/>
              <w:rPr>
                <w:rFonts w:cs="Times New Roman"/>
              </w:rPr>
            </w:pPr>
            <w:r w:rsidRPr="0098008C">
              <w:rPr>
                <w:rFonts w:cs="Times New Roman"/>
                <w:b/>
                <w:bCs/>
              </w:rPr>
              <w:t>Computing Hardware</w:t>
            </w:r>
          </w:p>
        </w:tc>
        <w:tc>
          <w:tcPr>
            <w:tcW w:w="985" w:type="dxa"/>
          </w:tcPr>
          <w:p w14:paraId="0D1B2784" w14:textId="77777777" w:rsidR="0098008C" w:rsidRPr="0098008C" w:rsidRDefault="0098008C" w:rsidP="0098008C">
            <w:pPr>
              <w:jc w:val="center"/>
              <w:rPr>
                <w:rFonts w:cs="Times New Roman"/>
              </w:rPr>
            </w:pPr>
            <w:r w:rsidRPr="0098008C">
              <w:rPr>
                <w:rFonts w:cs="Times New Roman"/>
                <w:b/>
                <w:bCs/>
              </w:rPr>
              <w:t>Software</w:t>
            </w:r>
          </w:p>
        </w:tc>
        <w:tc>
          <w:tcPr>
            <w:tcW w:w="1014" w:type="dxa"/>
          </w:tcPr>
          <w:p w14:paraId="65C79A07" w14:textId="77777777" w:rsidR="0098008C" w:rsidRPr="0098008C" w:rsidRDefault="0098008C" w:rsidP="0098008C">
            <w:pPr>
              <w:jc w:val="center"/>
              <w:rPr>
                <w:rFonts w:cs="Times New Roman"/>
              </w:rPr>
            </w:pPr>
            <w:r w:rsidRPr="0098008C">
              <w:rPr>
                <w:rFonts w:cs="Times New Roman"/>
                <w:b/>
                <w:bCs/>
              </w:rPr>
              <w:t>Database</w:t>
            </w:r>
          </w:p>
        </w:tc>
        <w:tc>
          <w:tcPr>
            <w:tcW w:w="1570" w:type="dxa"/>
          </w:tcPr>
          <w:p w14:paraId="356CE10A" w14:textId="77777777" w:rsidR="0098008C" w:rsidRPr="0098008C" w:rsidRDefault="0098008C" w:rsidP="0098008C">
            <w:pPr>
              <w:jc w:val="center"/>
              <w:rPr>
                <w:rFonts w:cs="Times New Roman"/>
              </w:rPr>
            </w:pPr>
            <w:r w:rsidRPr="0098008C">
              <w:rPr>
                <w:rFonts w:cs="Times New Roman"/>
                <w:b/>
                <w:bCs/>
              </w:rPr>
              <w:t>Network and Communication</w:t>
            </w:r>
          </w:p>
        </w:tc>
      </w:tr>
      <w:tr w:rsidR="0098008C" w:rsidRPr="0098008C" w14:paraId="28B79A39" w14:textId="77777777" w:rsidTr="00C120C8">
        <w:tc>
          <w:tcPr>
            <w:tcW w:w="1386" w:type="dxa"/>
          </w:tcPr>
          <w:p w14:paraId="3FEF0220" w14:textId="77777777" w:rsidR="0098008C" w:rsidRPr="0098008C" w:rsidRDefault="0098008C" w:rsidP="0098008C">
            <w:pPr>
              <w:rPr>
                <w:rFonts w:cs="Times New Roman"/>
              </w:rPr>
            </w:pPr>
            <w:r w:rsidRPr="0098008C">
              <w:rPr>
                <w:rFonts w:cs="Times New Roman"/>
                <w:b/>
                <w:bCs/>
              </w:rPr>
              <w:t>Student Registration</w:t>
            </w:r>
          </w:p>
        </w:tc>
        <w:tc>
          <w:tcPr>
            <w:tcW w:w="1579" w:type="dxa"/>
          </w:tcPr>
          <w:p w14:paraId="4F3169E1" w14:textId="77777777" w:rsidR="0098008C" w:rsidRPr="0098008C" w:rsidRDefault="0098008C" w:rsidP="0098008C">
            <w:pPr>
              <w:rPr>
                <w:rFonts w:cs="Times New Roman"/>
              </w:rPr>
            </w:pPr>
            <w:r w:rsidRPr="0098008C">
              <w:rPr>
                <w:rFonts w:cs="Times New Roman"/>
                <w:b/>
                <w:bCs/>
              </w:rPr>
              <w:t xml:space="preserve">Student: </w:t>
            </w:r>
          </w:p>
          <w:p w14:paraId="35B7B7ED" w14:textId="77777777" w:rsidR="0098008C" w:rsidRPr="0098008C" w:rsidRDefault="0098008C" w:rsidP="0098008C">
            <w:pPr>
              <w:rPr>
                <w:rFonts w:cs="Times New Roman"/>
              </w:rPr>
            </w:pPr>
            <w:r w:rsidRPr="0098008C">
              <w:rPr>
                <w:rFonts w:cs="Times New Roman"/>
                <w:b/>
                <w:bCs/>
              </w:rPr>
              <w:t>a) Search for the website</w:t>
            </w:r>
          </w:p>
          <w:p w14:paraId="6417DB1C" w14:textId="77777777" w:rsidR="0098008C" w:rsidRPr="0098008C" w:rsidRDefault="0098008C" w:rsidP="0098008C">
            <w:pPr>
              <w:rPr>
                <w:rFonts w:cs="Times New Roman"/>
                <w:b/>
                <w:bCs/>
              </w:rPr>
            </w:pPr>
            <w:r w:rsidRPr="0098008C">
              <w:rPr>
                <w:rFonts w:cs="Times New Roman"/>
                <w:b/>
                <w:bCs/>
              </w:rPr>
              <w:t>b) Goes to the website.</w:t>
            </w:r>
          </w:p>
          <w:p w14:paraId="023D9D1D" w14:textId="77777777" w:rsidR="0098008C" w:rsidRPr="0098008C" w:rsidRDefault="0098008C" w:rsidP="0098008C">
            <w:pPr>
              <w:rPr>
                <w:rFonts w:cs="Times New Roman"/>
                <w:b/>
                <w:bCs/>
              </w:rPr>
            </w:pPr>
            <w:r w:rsidRPr="0098008C">
              <w:rPr>
                <w:rFonts w:cs="Times New Roman"/>
                <w:b/>
                <w:bCs/>
              </w:rPr>
              <w:t>c) Clicks on the form option.</w:t>
            </w:r>
          </w:p>
          <w:p w14:paraId="10C11025" w14:textId="77777777" w:rsidR="0098008C" w:rsidRPr="0098008C" w:rsidRDefault="0098008C" w:rsidP="0098008C">
            <w:pPr>
              <w:rPr>
                <w:rFonts w:cs="Times New Roman"/>
                <w:b/>
                <w:bCs/>
              </w:rPr>
            </w:pPr>
            <w:r w:rsidRPr="0098008C">
              <w:rPr>
                <w:rFonts w:cs="Times New Roman"/>
                <w:b/>
                <w:bCs/>
              </w:rPr>
              <w:t>d) Fill up the form with required Information.</w:t>
            </w:r>
          </w:p>
          <w:p w14:paraId="59950E2B" w14:textId="77777777" w:rsidR="0098008C" w:rsidRPr="0098008C" w:rsidRDefault="0098008C" w:rsidP="0098008C">
            <w:pPr>
              <w:rPr>
                <w:rFonts w:cs="Times New Roman"/>
                <w:b/>
                <w:bCs/>
              </w:rPr>
            </w:pPr>
          </w:p>
          <w:p w14:paraId="464D7757" w14:textId="77777777" w:rsidR="0098008C" w:rsidRPr="0098008C" w:rsidRDefault="0098008C" w:rsidP="0098008C">
            <w:pPr>
              <w:rPr>
                <w:rFonts w:cs="Times New Roman"/>
              </w:rPr>
            </w:pPr>
            <w:r w:rsidRPr="0098008C">
              <w:rPr>
                <w:rFonts w:cs="Times New Roman"/>
                <w:b/>
                <w:bCs/>
              </w:rPr>
              <w:t>Registrar's Office:</w:t>
            </w:r>
          </w:p>
          <w:p w14:paraId="24E817C7" w14:textId="77777777" w:rsidR="0098008C" w:rsidRPr="0098008C" w:rsidRDefault="0098008C" w:rsidP="0098008C">
            <w:pPr>
              <w:rPr>
                <w:rFonts w:cs="Times New Roman"/>
                <w:b/>
                <w:bCs/>
              </w:rPr>
            </w:pPr>
            <w:r w:rsidRPr="0098008C">
              <w:rPr>
                <w:rFonts w:cs="Times New Roman"/>
                <w:b/>
                <w:bCs/>
              </w:rPr>
              <w:t>a) Checks and verifies student enrollment information from the forms from</w:t>
            </w:r>
          </w:p>
          <w:p w14:paraId="76E4F898" w14:textId="77777777" w:rsidR="0098008C" w:rsidRPr="0098008C" w:rsidRDefault="0098008C" w:rsidP="0098008C">
            <w:pPr>
              <w:rPr>
                <w:rFonts w:cs="Times New Roman"/>
                <w:b/>
                <w:bCs/>
              </w:rPr>
            </w:pPr>
            <w:r w:rsidRPr="0098008C">
              <w:rPr>
                <w:rFonts w:cs="Times New Roman"/>
                <w:b/>
                <w:bCs/>
              </w:rPr>
              <w:t>the website or hardcopy forms.</w:t>
            </w:r>
          </w:p>
          <w:p w14:paraId="4921CE1D" w14:textId="77777777" w:rsidR="0098008C" w:rsidRPr="0098008C" w:rsidRDefault="0098008C" w:rsidP="0098008C">
            <w:pPr>
              <w:rPr>
                <w:rFonts w:cs="Times New Roman"/>
                <w:b/>
                <w:bCs/>
              </w:rPr>
            </w:pPr>
            <w:r w:rsidRPr="0098008C">
              <w:rPr>
                <w:rFonts w:cs="Times New Roman"/>
                <w:b/>
                <w:bCs/>
              </w:rPr>
              <w:t>b) Registrar Office’s Admin</w:t>
            </w:r>
          </w:p>
          <w:p w14:paraId="30ED01C8" w14:textId="77777777" w:rsidR="0098008C" w:rsidRPr="0098008C" w:rsidRDefault="0098008C" w:rsidP="0098008C">
            <w:pPr>
              <w:rPr>
                <w:rFonts w:cs="Times New Roman"/>
                <w:b/>
                <w:bCs/>
              </w:rPr>
            </w:pPr>
            <w:r w:rsidRPr="0098008C">
              <w:rPr>
                <w:rFonts w:cs="Times New Roman"/>
                <w:b/>
                <w:bCs/>
              </w:rPr>
              <w:t xml:space="preserve">logs into the system </w:t>
            </w:r>
            <w:proofErr w:type="gramStart"/>
            <w:r w:rsidRPr="0098008C">
              <w:rPr>
                <w:rFonts w:cs="Times New Roman"/>
                <w:b/>
                <w:bCs/>
              </w:rPr>
              <w:t>using</w:t>
            </w:r>
            <w:proofErr w:type="gramEnd"/>
          </w:p>
          <w:p w14:paraId="0F6A27EE" w14:textId="77777777" w:rsidR="0098008C" w:rsidRPr="0098008C" w:rsidRDefault="0098008C" w:rsidP="0098008C">
            <w:pPr>
              <w:rPr>
                <w:rFonts w:cs="Times New Roman"/>
                <w:b/>
                <w:bCs/>
              </w:rPr>
            </w:pPr>
            <w:r w:rsidRPr="0098008C">
              <w:rPr>
                <w:rFonts w:cs="Times New Roman"/>
                <w:b/>
                <w:bCs/>
              </w:rPr>
              <w:t>Admin-ID and password.</w:t>
            </w:r>
          </w:p>
          <w:p w14:paraId="768A99DE" w14:textId="77777777" w:rsidR="0098008C" w:rsidRPr="0098008C" w:rsidRDefault="0098008C" w:rsidP="0098008C">
            <w:pPr>
              <w:rPr>
                <w:rFonts w:cs="Times New Roman"/>
                <w:b/>
                <w:bCs/>
              </w:rPr>
            </w:pPr>
            <w:r w:rsidRPr="0098008C">
              <w:rPr>
                <w:rFonts w:cs="Times New Roman"/>
                <w:b/>
                <w:bCs/>
              </w:rPr>
              <w:t>c) Sends verified</w:t>
            </w:r>
          </w:p>
          <w:p w14:paraId="3E3DD3A2" w14:textId="77777777" w:rsidR="0098008C" w:rsidRPr="0098008C" w:rsidRDefault="0098008C" w:rsidP="0098008C">
            <w:pPr>
              <w:rPr>
                <w:rFonts w:cs="Times New Roman"/>
                <w:b/>
                <w:bCs/>
              </w:rPr>
            </w:pPr>
            <w:r w:rsidRPr="0098008C">
              <w:rPr>
                <w:rFonts w:cs="Times New Roman"/>
                <w:b/>
                <w:bCs/>
              </w:rPr>
              <w:t>student information as an</w:t>
            </w:r>
          </w:p>
          <w:p w14:paraId="64ECBC99" w14:textId="77777777" w:rsidR="0098008C" w:rsidRPr="0098008C" w:rsidRDefault="0098008C" w:rsidP="0098008C">
            <w:pPr>
              <w:rPr>
                <w:rFonts w:cs="Times New Roman"/>
                <w:b/>
                <w:bCs/>
              </w:rPr>
            </w:pPr>
            <w:r w:rsidRPr="0098008C">
              <w:rPr>
                <w:rFonts w:cs="Times New Roman"/>
                <w:b/>
                <w:bCs/>
              </w:rPr>
              <w:lastRenderedPageBreak/>
              <w:t>attachment to Admin/Team.</w:t>
            </w:r>
          </w:p>
          <w:p w14:paraId="690C361C" w14:textId="77777777" w:rsidR="0098008C" w:rsidRPr="0098008C" w:rsidRDefault="0098008C" w:rsidP="0098008C">
            <w:pPr>
              <w:rPr>
                <w:rFonts w:cs="Times New Roman"/>
                <w:b/>
                <w:bCs/>
              </w:rPr>
            </w:pPr>
          </w:p>
          <w:p w14:paraId="1484CC08" w14:textId="77777777" w:rsidR="0098008C" w:rsidRPr="0098008C" w:rsidRDefault="0098008C" w:rsidP="0098008C">
            <w:pPr>
              <w:rPr>
                <w:rFonts w:cs="Times New Roman"/>
                <w:b/>
                <w:bCs/>
              </w:rPr>
            </w:pPr>
          </w:p>
          <w:p w14:paraId="45940C0C" w14:textId="77777777" w:rsidR="0098008C" w:rsidRPr="0098008C" w:rsidRDefault="0098008C" w:rsidP="0098008C">
            <w:pPr>
              <w:rPr>
                <w:rFonts w:cs="Times New Roman"/>
              </w:rPr>
            </w:pPr>
            <w:r w:rsidRPr="0098008C">
              <w:rPr>
                <w:rFonts w:cs="Times New Roman"/>
                <w:b/>
                <w:bCs/>
              </w:rPr>
              <w:t>Admin:</w:t>
            </w:r>
          </w:p>
          <w:p w14:paraId="5B9F0A97" w14:textId="77777777" w:rsidR="0098008C" w:rsidRPr="0098008C" w:rsidRDefault="0098008C" w:rsidP="0098008C">
            <w:pPr>
              <w:rPr>
                <w:rFonts w:cs="Times New Roman"/>
                <w:b/>
                <w:bCs/>
              </w:rPr>
            </w:pPr>
            <w:r w:rsidRPr="0098008C">
              <w:rPr>
                <w:rFonts w:cs="Times New Roman"/>
                <w:b/>
                <w:bCs/>
              </w:rPr>
              <w:t>a) Admin logs into</w:t>
            </w:r>
          </w:p>
          <w:p w14:paraId="7F6621B6" w14:textId="77777777" w:rsidR="0098008C" w:rsidRPr="0098008C" w:rsidRDefault="0098008C" w:rsidP="0098008C">
            <w:pPr>
              <w:rPr>
                <w:rFonts w:cs="Times New Roman"/>
                <w:b/>
                <w:bCs/>
              </w:rPr>
            </w:pPr>
            <w:r w:rsidRPr="0098008C">
              <w:rPr>
                <w:rFonts w:cs="Times New Roman"/>
                <w:b/>
                <w:bCs/>
              </w:rPr>
              <w:t xml:space="preserve">the system </w:t>
            </w:r>
            <w:proofErr w:type="gramStart"/>
            <w:r w:rsidRPr="0098008C">
              <w:rPr>
                <w:rFonts w:cs="Times New Roman"/>
                <w:b/>
                <w:bCs/>
              </w:rPr>
              <w:t>using</w:t>
            </w:r>
            <w:proofErr w:type="gramEnd"/>
          </w:p>
          <w:p w14:paraId="0C2841AD" w14:textId="77777777" w:rsidR="0098008C" w:rsidRPr="0098008C" w:rsidRDefault="0098008C" w:rsidP="0098008C">
            <w:pPr>
              <w:rPr>
                <w:rFonts w:cs="Times New Roman"/>
                <w:b/>
                <w:bCs/>
              </w:rPr>
            </w:pPr>
            <w:r w:rsidRPr="0098008C">
              <w:rPr>
                <w:rFonts w:cs="Times New Roman"/>
                <w:b/>
                <w:bCs/>
              </w:rPr>
              <w:t>SPMS User-ID and</w:t>
            </w:r>
          </w:p>
          <w:p w14:paraId="7F6C3561" w14:textId="77777777" w:rsidR="0098008C" w:rsidRPr="0098008C" w:rsidRDefault="0098008C" w:rsidP="0098008C">
            <w:pPr>
              <w:rPr>
                <w:rFonts w:cs="Times New Roman"/>
                <w:b/>
                <w:bCs/>
              </w:rPr>
            </w:pPr>
            <w:r w:rsidRPr="0098008C">
              <w:rPr>
                <w:rFonts w:cs="Times New Roman"/>
                <w:b/>
                <w:bCs/>
              </w:rPr>
              <w:t>password.</w:t>
            </w:r>
          </w:p>
          <w:p w14:paraId="7548B888" w14:textId="77777777" w:rsidR="0098008C" w:rsidRPr="0098008C" w:rsidRDefault="0098008C" w:rsidP="0098008C">
            <w:pPr>
              <w:rPr>
                <w:rFonts w:cs="Times New Roman"/>
                <w:b/>
                <w:bCs/>
              </w:rPr>
            </w:pPr>
            <w:r w:rsidRPr="0098008C">
              <w:rPr>
                <w:rFonts w:cs="Times New Roman"/>
                <w:b/>
                <w:bCs/>
              </w:rPr>
              <w:t>b) Receives the student enrollment information in the</w:t>
            </w:r>
          </w:p>
          <w:p w14:paraId="01DC21A3" w14:textId="77777777" w:rsidR="0098008C" w:rsidRPr="0098008C" w:rsidRDefault="0098008C" w:rsidP="0098008C">
            <w:pPr>
              <w:rPr>
                <w:rFonts w:cs="Times New Roman"/>
                <w:b/>
                <w:bCs/>
              </w:rPr>
            </w:pPr>
            <w:r w:rsidRPr="0098008C">
              <w:rPr>
                <w:rFonts w:cs="Times New Roman"/>
                <w:b/>
                <w:bCs/>
              </w:rPr>
              <w:t>attached files.</w:t>
            </w:r>
          </w:p>
          <w:p w14:paraId="750310CD" w14:textId="77777777" w:rsidR="0098008C" w:rsidRPr="0098008C" w:rsidRDefault="0098008C" w:rsidP="0098008C">
            <w:pPr>
              <w:rPr>
                <w:rFonts w:cs="Times New Roman"/>
                <w:b/>
                <w:bCs/>
              </w:rPr>
            </w:pPr>
            <w:r w:rsidRPr="0098008C">
              <w:rPr>
                <w:rFonts w:cs="Times New Roman"/>
                <w:b/>
                <w:bCs/>
              </w:rPr>
              <w:t>c) Admin updates the student enrollment information in Database.</w:t>
            </w:r>
          </w:p>
          <w:p w14:paraId="11A87739" w14:textId="77777777" w:rsidR="0098008C" w:rsidRPr="0098008C" w:rsidRDefault="0098008C" w:rsidP="0098008C">
            <w:pPr>
              <w:rPr>
                <w:rFonts w:cs="Times New Roman"/>
                <w:b/>
                <w:bCs/>
              </w:rPr>
            </w:pPr>
            <w:r w:rsidRPr="0098008C">
              <w:rPr>
                <w:rFonts w:cs="Times New Roman"/>
                <w:b/>
                <w:bCs/>
              </w:rPr>
              <w:t xml:space="preserve">d) Notifies respected Stakeholders </w:t>
            </w:r>
          </w:p>
          <w:p w14:paraId="06F27BBC" w14:textId="77777777" w:rsidR="0098008C" w:rsidRPr="0098008C" w:rsidRDefault="0098008C" w:rsidP="0098008C">
            <w:pPr>
              <w:rPr>
                <w:rFonts w:cs="Times New Roman"/>
                <w:b/>
                <w:bCs/>
              </w:rPr>
            </w:pPr>
          </w:p>
          <w:p w14:paraId="1F818D5A" w14:textId="77777777" w:rsidR="0098008C" w:rsidRPr="0098008C" w:rsidRDefault="0098008C" w:rsidP="0098008C">
            <w:pPr>
              <w:rPr>
                <w:rFonts w:cs="Times New Roman"/>
              </w:rPr>
            </w:pPr>
            <w:r w:rsidRPr="0098008C">
              <w:rPr>
                <w:rFonts w:cs="Times New Roman"/>
                <w:b/>
                <w:bCs/>
              </w:rPr>
              <w:t>Department Head:</w:t>
            </w:r>
          </w:p>
          <w:p w14:paraId="4818760F" w14:textId="77777777" w:rsidR="0098008C" w:rsidRPr="0098008C" w:rsidRDefault="0098008C" w:rsidP="0098008C">
            <w:pPr>
              <w:rPr>
                <w:rFonts w:cs="Times New Roman"/>
                <w:b/>
                <w:bCs/>
              </w:rPr>
            </w:pPr>
            <w:r w:rsidRPr="0098008C">
              <w:rPr>
                <w:rFonts w:cs="Times New Roman"/>
                <w:b/>
                <w:bCs/>
              </w:rPr>
              <w:t>a) Logs into the system using them</w:t>
            </w:r>
          </w:p>
          <w:p w14:paraId="6D75F869" w14:textId="77777777" w:rsidR="0098008C" w:rsidRPr="0098008C" w:rsidRDefault="0098008C" w:rsidP="0098008C">
            <w:pPr>
              <w:rPr>
                <w:rFonts w:cs="Times New Roman"/>
                <w:b/>
                <w:bCs/>
              </w:rPr>
            </w:pPr>
            <w:r w:rsidRPr="0098008C">
              <w:rPr>
                <w:rFonts w:cs="Times New Roman"/>
                <w:b/>
                <w:bCs/>
              </w:rPr>
              <w:t>User-ID and password.</w:t>
            </w:r>
          </w:p>
          <w:p w14:paraId="61C7C19D"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for number of students enrolled.</w:t>
            </w:r>
          </w:p>
          <w:p w14:paraId="475B8C69" w14:textId="77777777" w:rsidR="0098008C" w:rsidRPr="0098008C" w:rsidRDefault="0098008C" w:rsidP="0098008C">
            <w:pPr>
              <w:rPr>
                <w:rFonts w:cs="Times New Roman"/>
                <w:b/>
                <w:bCs/>
              </w:rPr>
            </w:pPr>
          </w:p>
          <w:p w14:paraId="1E2672F6" w14:textId="77777777" w:rsidR="0098008C" w:rsidRPr="0098008C" w:rsidRDefault="0098008C" w:rsidP="0098008C">
            <w:pPr>
              <w:rPr>
                <w:rFonts w:cs="Times New Roman"/>
              </w:rPr>
            </w:pPr>
            <w:r w:rsidRPr="0098008C">
              <w:rPr>
                <w:rFonts w:cs="Times New Roman"/>
                <w:b/>
                <w:bCs/>
              </w:rPr>
              <w:t xml:space="preserve">Higher Authority (VC/ Dean): </w:t>
            </w:r>
          </w:p>
          <w:p w14:paraId="4415008A" w14:textId="77777777" w:rsidR="0098008C" w:rsidRPr="0098008C" w:rsidRDefault="0098008C" w:rsidP="0098008C">
            <w:pPr>
              <w:rPr>
                <w:rFonts w:cs="Times New Roman"/>
                <w:b/>
                <w:bCs/>
              </w:rPr>
            </w:pPr>
            <w:r w:rsidRPr="0098008C">
              <w:rPr>
                <w:rFonts w:cs="Times New Roman"/>
                <w:b/>
                <w:bCs/>
              </w:rPr>
              <w:t xml:space="preserve">a) Logs into the system using </w:t>
            </w:r>
            <w:proofErr w:type="gramStart"/>
            <w:r w:rsidRPr="0098008C">
              <w:rPr>
                <w:rFonts w:cs="Times New Roman"/>
                <w:b/>
                <w:bCs/>
              </w:rPr>
              <w:t>their</w:t>
            </w:r>
            <w:proofErr w:type="gramEnd"/>
          </w:p>
          <w:p w14:paraId="74C2784F" w14:textId="77777777" w:rsidR="0098008C" w:rsidRPr="0098008C" w:rsidRDefault="0098008C" w:rsidP="0098008C">
            <w:pPr>
              <w:rPr>
                <w:rFonts w:cs="Times New Roman"/>
                <w:b/>
                <w:bCs/>
              </w:rPr>
            </w:pPr>
            <w:r w:rsidRPr="0098008C">
              <w:rPr>
                <w:rFonts w:cs="Times New Roman"/>
                <w:b/>
                <w:bCs/>
              </w:rPr>
              <w:t>User-ID and password.</w:t>
            </w:r>
          </w:p>
          <w:p w14:paraId="638E6828" w14:textId="77777777" w:rsidR="0098008C" w:rsidRPr="0098008C" w:rsidRDefault="0098008C" w:rsidP="0098008C">
            <w:pPr>
              <w:rPr>
                <w:rFonts w:cs="Times New Roman"/>
                <w:b/>
                <w:bCs/>
              </w:rPr>
            </w:pPr>
            <w:r w:rsidRPr="0098008C">
              <w:rPr>
                <w:rFonts w:cs="Times New Roman"/>
                <w:b/>
                <w:bCs/>
              </w:rPr>
              <w:lastRenderedPageBreak/>
              <w:t xml:space="preserve">b) Inputs the desired </w:t>
            </w:r>
            <w:proofErr w:type="gramStart"/>
            <w:r w:rsidRPr="0098008C">
              <w:rPr>
                <w:rFonts w:cs="Times New Roman"/>
                <w:b/>
                <w:bCs/>
              </w:rPr>
              <w:t>time period</w:t>
            </w:r>
            <w:proofErr w:type="gramEnd"/>
            <w:r w:rsidRPr="0098008C">
              <w:rPr>
                <w:rFonts w:cs="Times New Roman"/>
                <w:b/>
                <w:bCs/>
              </w:rPr>
              <w:t xml:space="preserve"> and compare School/Department for the number of students enrolled accordingly.</w:t>
            </w:r>
          </w:p>
          <w:p w14:paraId="693EB14D" w14:textId="77777777" w:rsidR="0098008C" w:rsidRPr="0098008C" w:rsidRDefault="0098008C" w:rsidP="0098008C">
            <w:pPr>
              <w:rPr>
                <w:rFonts w:cs="Times New Roman"/>
                <w:b/>
                <w:bCs/>
              </w:rPr>
            </w:pPr>
          </w:p>
          <w:p w14:paraId="2524D0F5" w14:textId="77777777" w:rsidR="0098008C" w:rsidRPr="0098008C" w:rsidRDefault="0098008C" w:rsidP="0098008C">
            <w:pPr>
              <w:rPr>
                <w:rFonts w:cs="Times New Roman"/>
              </w:rPr>
            </w:pPr>
            <w:r w:rsidRPr="0098008C">
              <w:rPr>
                <w:rFonts w:cs="Times New Roman"/>
                <w:b/>
                <w:bCs/>
              </w:rPr>
              <w:br/>
              <w:t>Faculty:</w:t>
            </w:r>
          </w:p>
          <w:p w14:paraId="107115C2" w14:textId="77777777" w:rsidR="0098008C" w:rsidRPr="0098008C" w:rsidRDefault="0098008C" w:rsidP="0098008C">
            <w:pPr>
              <w:rPr>
                <w:rFonts w:cs="Times New Roman"/>
                <w:b/>
                <w:bCs/>
              </w:rPr>
            </w:pPr>
            <w:r w:rsidRPr="0098008C">
              <w:rPr>
                <w:rFonts w:cs="Times New Roman"/>
                <w:b/>
                <w:bCs/>
              </w:rPr>
              <w:t>a) logs into the system using</w:t>
            </w:r>
          </w:p>
          <w:p w14:paraId="5D5C6348" w14:textId="77777777" w:rsidR="0098008C" w:rsidRPr="0098008C" w:rsidRDefault="0098008C" w:rsidP="0098008C">
            <w:pPr>
              <w:rPr>
                <w:rFonts w:cs="Times New Roman"/>
                <w:b/>
                <w:bCs/>
              </w:rPr>
            </w:pPr>
            <w:r w:rsidRPr="0098008C">
              <w:rPr>
                <w:rFonts w:cs="Times New Roman"/>
                <w:b/>
                <w:bCs/>
              </w:rPr>
              <w:t>Faculty ID and</w:t>
            </w:r>
          </w:p>
          <w:p w14:paraId="3C5996A6" w14:textId="77777777" w:rsidR="0098008C" w:rsidRPr="0098008C" w:rsidRDefault="0098008C" w:rsidP="0098008C">
            <w:pPr>
              <w:rPr>
                <w:rFonts w:cs="Times New Roman"/>
                <w:b/>
                <w:bCs/>
              </w:rPr>
            </w:pPr>
            <w:r w:rsidRPr="0098008C">
              <w:rPr>
                <w:rFonts w:cs="Times New Roman"/>
                <w:b/>
                <w:bCs/>
              </w:rPr>
              <w:t>password</w:t>
            </w:r>
          </w:p>
          <w:p w14:paraId="53F541CF" w14:textId="77777777" w:rsidR="0098008C" w:rsidRPr="0098008C" w:rsidRDefault="0098008C" w:rsidP="0098008C">
            <w:pPr>
              <w:rPr>
                <w:rFonts w:cs="Times New Roman"/>
                <w:b/>
                <w:bCs/>
              </w:rPr>
            </w:pPr>
            <w:r w:rsidRPr="0098008C">
              <w:rPr>
                <w:rFonts w:cs="Times New Roman"/>
                <w:b/>
                <w:bCs/>
              </w:rPr>
              <w:t>b) Inputs the ID of</w:t>
            </w:r>
          </w:p>
          <w:p w14:paraId="02EA846F" w14:textId="77777777" w:rsidR="0098008C" w:rsidRPr="0098008C" w:rsidRDefault="0098008C" w:rsidP="0098008C">
            <w:pPr>
              <w:rPr>
                <w:rFonts w:cs="Times New Roman"/>
                <w:b/>
                <w:bCs/>
              </w:rPr>
            </w:pPr>
            <w:r w:rsidRPr="0098008C">
              <w:rPr>
                <w:rFonts w:cs="Times New Roman"/>
                <w:b/>
                <w:bCs/>
              </w:rPr>
              <w:t xml:space="preserve">the section the faculty is taking to view the </w:t>
            </w:r>
            <w:proofErr w:type="gramStart"/>
            <w:r w:rsidRPr="0098008C">
              <w:rPr>
                <w:rFonts w:cs="Times New Roman"/>
                <w:b/>
                <w:bCs/>
              </w:rPr>
              <w:t>students</w:t>
            </w:r>
            <w:proofErr w:type="gramEnd"/>
          </w:p>
          <w:p w14:paraId="79E74ED1" w14:textId="77777777" w:rsidR="0098008C" w:rsidRPr="0098008C" w:rsidRDefault="0098008C" w:rsidP="0098008C">
            <w:pPr>
              <w:rPr>
                <w:rFonts w:cs="Times New Roman"/>
                <w:b/>
                <w:bCs/>
              </w:rPr>
            </w:pPr>
            <w:r w:rsidRPr="0098008C">
              <w:rPr>
                <w:rFonts w:cs="Times New Roman"/>
                <w:b/>
                <w:bCs/>
              </w:rPr>
              <w:t>enrolled.</w:t>
            </w:r>
          </w:p>
          <w:p w14:paraId="39C7A67C" w14:textId="77777777" w:rsidR="0098008C" w:rsidRPr="0098008C" w:rsidRDefault="0098008C" w:rsidP="0098008C">
            <w:pPr>
              <w:rPr>
                <w:rFonts w:cs="Times New Roman"/>
                <w:b/>
                <w:bCs/>
              </w:rPr>
            </w:pPr>
          </w:p>
          <w:p w14:paraId="3B4AA582" w14:textId="77777777" w:rsidR="0098008C" w:rsidRPr="0098008C" w:rsidRDefault="0098008C" w:rsidP="0098008C">
            <w:pPr>
              <w:rPr>
                <w:rFonts w:cs="Times New Roman"/>
                <w:b/>
                <w:bCs/>
              </w:rPr>
            </w:pPr>
          </w:p>
        </w:tc>
        <w:tc>
          <w:tcPr>
            <w:tcW w:w="1570" w:type="dxa"/>
          </w:tcPr>
          <w:p w14:paraId="39BC4A7D" w14:textId="77777777" w:rsidR="0098008C" w:rsidRPr="0098008C" w:rsidRDefault="0098008C" w:rsidP="0098008C">
            <w:pPr>
              <w:rPr>
                <w:rFonts w:cs="Times New Roman"/>
              </w:rPr>
            </w:pPr>
            <w:r w:rsidRPr="0098008C">
              <w:rPr>
                <w:rFonts w:cs="Times New Roman"/>
              </w:rPr>
              <w:lastRenderedPageBreak/>
              <w:t>Paper and Stationery:</w:t>
            </w:r>
          </w:p>
          <w:p w14:paraId="07826439" w14:textId="77777777" w:rsidR="0098008C" w:rsidRPr="0098008C" w:rsidRDefault="0098008C" w:rsidP="0098008C">
            <w:pPr>
              <w:rPr>
                <w:rFonts w:cs="Times New Roman"/>
                <w:b/>
                <w:bCs/>
              </w:rPr>
            </w:pPr>
            <w:r w:rsidRPr="0098008C">
              <w:rPr>
                <w:rFonts w:cs="Times New Roman"/>
                <w:b/>
                <w:bCs/>
              </w:rPr>
              <w:t>a) Used to collect information about students through enrollment forms.</w:t>
            </w:r>
          </w:p>
        </w:tc>
        <w:tc>
          <w:tcPr>
            <w:tcW w:w="1246" w:type="dxa"/>
          </w:tcPr>
          <w:p w14:paraId="304B84C6" w14:textId="77777777" w:rsidR="0098008C" w:rsidRPr="0098008C" w:rsidRDefault="0098008C" w:rsidP="0098008C">
            <w:pPr>
              <w:rPr>
                <w:rFonts w:cs="Times New Roman"/>
              </w:rPr>
            </w:pPr>
            <w:r w:rsidRPr="0098008C">
              <w:rPr>
                <w:rFonts w:cs="Times New Roman"/>
                <w:b/>
                <w:bCs/>
              </w:rPr>
              <w:t>Computer/</w:t>
            </w:r>
          </w:p>
          <w:p w14:paraId="5C315DE5" w14:textId="77777777" w:rsidR="0098008C" w:rsidRPr="0098008C" w:rsidRDefault="0098008C" w:rsidP="0098008C">
            <w:pPr>
              <w:rPr>
                <w:rFonts w:cs="Times New Roman"/>
              </w:rPr>
            </w:pPr>
            <w:r w:rsidRPr="0098008C">
              <w:rPr>
                <w:rFonts w:cs="Times New Roman"/>
                <w:b/>
                <w:bCs/>
              </w:rPr>
              <w:t xml:space="preserve">Laptop </w:t>
            </w:r>
          </w:p>
          <w:p w14:paraId="6CEBFC58" w14:textId="77777777" w:rsidR="0098008C" w:rsidRPr="0098008C" w:rsidRDefault="0098008C" w:rsidP="0098008C">
            <w:pPr>
              <w:rPr>
                <w:rFonts w:cs="Times New Roman"/>
                <w:b/>
                <w:bCs/>
              </w:rPr>
            </w:pPr>
            <w:r w:rsidRPr="0098008C">
              <w:rPr>
                <w:rFonts w:cs="Times New Roman"/>
                <w:b/>
                <w:bCs/>
              </w:rPr>
              <w:t>a) SPMS admin will use Computers to access and update data.</w:t>
            </w:r>
          </w:p>
          <w:p w14:paraId="343CBA39" w14:textId="77777777" w:rsidR="0098008C" w:rsidRPr="0098008C" w:rsidRDefault="0098008C" w:rsidP="0098008C">
            <w:pPr>
              <w:rPr>
                <w:rFonts w:cs="Times New Roman"/>
                <w:b/>
                <w:bCs/>
              </w:rPr>
            </w:pPr>
            <w:r w:rsidRPr="0098008C">
              <w:rPr>
                <w:rFonts w:cs="Times New Roman"/>
                <w:b/>
                <w:bCs/>
              </w:rPr>
              <w:t xml:space="preserve"> b) Users will use the </w:t>
            </w:r>
          </w:p>
          <w:p w14:paraId="18C0F919" w14:textId="77777777" w:rsidR="0098008C" w:rsidRPr="0098008C" w:rsidRDefault="0098008C" w:rsidP="0098008C">
            <w:pPr>
              <w:rPr>
                <w:rFonts w:cs="Times New Roman"/>
                <w:b/>
                <w:bCs/>
              </w:rPr>
            </w:pPr>
            <w:r w:rsidRPr="0098008C">
              <w:rPr>
                <w:rFonts w:cs="Times New Roman"/>
                <w:b/>
                <w:bCs/>
              </w:rPr>
              <w:t>computer to view the data.</w:t>
            </w:r>
          </w:p>
          <w:p w14:paraId="3E20E622" w14:textId="77777777" w:rsidR="0098008C" w:rsidRPr="0098008C" w:rsidRDefault="0098008C" w:rsidP="0098008C">
            <w:pPr>
              <w:rPr>
                <w:rFonts w:cs="Times New Roman"/>
                <w:b/>
                <w:bCs/>
              </w:rPr>
            </w:pPr>
          </w:p>
          <w:p w14:paraId="0F298D15" w14:textId="77777777" w:rsidR="0098008C" w:rsidRPr="0098008C" w:rsidRDefault="0098008C" w:rsidP="0098008C">
            <w:pPr>
              <w:rPr>
                <w:rFonts w:cs="Times New Roman"/>
              </w:rPr>
            </w:pPr>
            <w:r w:rsidRPr="0098008C">
              <w:rPr>
                <w:rFonts w:cs="Times New Roman"/>
                <w:b/>
                <w:bCs/>
              </w:rPr>
              <w:t xml:space="preserve">Database </w:t>
            </w:r>
          </w:p>
          <w:p w14:paraId="4816133A" w14:textId="77777777" w:rsidR="0098008C" w:rsidRPr="0098008C" w:rsidRDefault="0098008C" w:rsidP="0098008C">
            <w:pPr>
              <w:rPr>
                <w:rFonts w:cs="Times New Roman"/>
              </w:rPr>
            </w:pPr>
            <w:r w:rsidRPr="0098008C">
              <w:rPr>
                <w:rFonts w:cs="Times New Roman"/>
                <w:b/>
                <w:bCs/>
              </w:rPr>
              <w:t xml:space="preserve">Server </w:t>
            </w:r>
          </w:p>
          <w:p w14:paraId="11EC858B" w14:textId="77777777" w:rsidR="0098008C" w:rsidRPr="0098008C" w:rsidRDefault="0098008C" w:rsidP="0098008C">
            <w:pPr>
              <w:rPr>
                <w:rFonts w:cs="Times New Roman"/>
                <w:b/>
                <w:bCs/>
              </w:rPr>
            </w:pPr>
            <w:r w:rsidRPr="0098008C">
              <w:rPr>
                <w:rFonts w:cs="Times New Roman"/>
                <w:b/>
                <w:bCs/>
              </w:rPr>
              <w:t xml:space="preserve">a) Used by </w:t>
            </w:r>
          </w:p>
          <w:p w14:paraId="39CBE76F" w14:textId="77777777" w:rsidR="0098008C" w:rsidRPr="0098008C" w:rsidRDefault="0098008C" w:rsidP="0098008C">
            <w:pPr>
              <w:rPr>
                <w:rFonts w:cs="Times New Roman"/>
                <w:b/>
                <w:bCs/>
              </w:rPr>
            </w:pPr>
            <w:r w:rsidRPr="0098008C">
              <w:rPr>
                <w:rFonts w:cs="Times New Roman"/>
                <w:b/>
                <w:bCs/>
              </w:rPr>
              <w:t>SPMS</w:t>
            </w:r>
          </w:p>
          <w:p w14:paraId="5E7A612B" w14:textId="77777777" w:rsidR="0098008C" w:rsidRPr="0098008C" w:rsidRDefault="0098008C" w:rsidP="0098008C">
            <w:pPr>
              <w:rPr>
                <w:rFonts w:cs="Times New Roman"/>
                <w:b/>
                <w:bCs/>
              </w:rPr>
            </w:pPr>
            <w:r w:rsidRPr="0098008C">
              <w:rPr>
                <w:rFonts w:cs="Times New Roman"/>
                <w:b/>
                <w:bCs/>
              </w:rPr>
              <w:t xml:space="preserve">Developers to collect data and maintain the </w:t>
            </w:r>
            <w:r w:rsidRPr="0098008C">
              <w:rPr>
                <w:rFonts w:cs="Times New Roman"/>
                <w:b/>
                <w:bCs/>
              </w:rPr>
              <w:lastRenderedPageBreak/>
              <w:t xml:space="preserve">software. </w:t>
            </w:r>
          </w:p>
          <w:p w14:paraId="17EE9247" w14:textId="77777777" w:rsidR="0098008C" w:rsidRPr="0098008C" w:rsidRDefault="0098008C" w:rsidP="0098008C">
            <w:pPr>
              <w:rPr>
                <w:rFonts w:cs="Times New Roman"/>
                <w:b/>
                <w:bCs/>
              </w:rPr>
            </w:pPr>
          </w:p>
          <w:p w14:paraId="366E7799" w14:textId="77777777" w:rsidR="0098008C" w:rsidRPr="0098008C" w:rsidRDefault="0098008C" w:rsidP="0098008C">
            <w:pPr>
              <w:rPr>
                <w:rFonts w:cs="Times New Roman"/>
              </w:rPr>
            </w:pPr>
            <w:r w:rsidRPr="0098008C">
              <w:rPr>
                <w:rFonts w:cs="Times New Roman"/>
                <w:b/>
                <w:bCs/>
              </w:rPr>
              <w:t xml:space="preserve">Networking Devices </w:t>
            </w:r>
          </w:p>
          <w:p w14:paraId="46EEFF33" w14:textId="77777777" w:rsidR="0098008C" w:rsidRPr="0098008C" w:rsidRDefault="0098008C" w:rsidP="0098008C">
            <w:pPr>
              <w:rPr>
                <w:rFonts w:cs="Times New Roman"/>
              </w:rPr>
            </w:pPr>
            <w:r w:rsidRPr="0098008C">
              <w:rPr>
                <w:rFonts w:cs="Times New Roman"/>
                <w:b/>
                <w:bCs/>
              </w:rPr>
              <w:t xml:space="preserve">(Router, </w:t>
            </w:r>
          </w:p>
          <w:p w14:paraId="59C12077" w14:textId="77777777" w:rsidR="0098008C" w:rsidRPr="0098008C" w:rsidRDefault="0098008C" w:rsidP="0098008C">
            <w:pPr>
              <w:rPr>
                <w:rFonts w:cs="Times New Roman"/>
              </w:rPr>
            </w:pPr>
            <w:r w:rsidRPr="0098008C">
              <w:rPr>
                <w:rFonts w:cs="Times New Roman"/>
                <w:b/>
                <w:bCs/>
              </w:rPr>
              <w:t xml:space="preserve">Switch, </w:t>
            </w:r>
          </w:p>
          <w:p w14:paraId="6107665F" w14:textId="77777777" w:rsidR="0098008C" w:rsidRPr="0098008C" w:rsidRDefault="0098008C" w:rsidP="0098008C">
            <w:pPr>
              <w:rPr>
                <w:rFonts w:cs="Times New Roman"/>
              </w:rPr>
            </w:pPr>
            <w:r w:rsidRPr="0098008C">
              <w:rPr>
                <w:rFonts w:cs="Times New Roman"/>
                <w:b/>
                <w:bCs/>
              </w:rPr>
              <w:t xml:space="preserve">Bridge, Hub): </w:t>
            </w:r>
          </w:p>
          <w:p w14:paraId="73EF2EFD" w14:textId="77777777" w:rsidR="0098008C" w:rsidRPr="0098008C" w:rsidRDefault="0098008C" w:rsidP="0098008C">
            <w:pPr>
              <w:rPr>
                <w:rFonts w:cs="Times New Roman"/>
                <w:b/>
                <w:bCs/>
              </w:rPr>
            </w:pPr>
            <w:r w:rsidRPr="0098008C">
              <w:rPr>
                <w:rFonts w:cs="Times New Roman"/>
                <w:b/>
                <w:bCs/>
              </w:rPr>
              <w:t xml:space="preserve">a) Used to </w:t>
            </w:r>
          </w:p>
          <w:p w14:paraId="39EA9001" w14:textId="77777777" w:rsidR="0098008C" w:rsidRPr="0098008C" w:rsidRDefault="0098008C" w:rsidP="0098008C">
            <w:pPr>
              <w:rPr>
                <w:rFonts w:cs="Times New Roman"/>
                <w:b/>
                <w:bCs/>
              </w:rPr>
            </w:pPr>
            <w:r w:rsidRPr="0098008C">
              <w:rPr>
                <w:rFonts w:cs="Times New Roman"/>
                <w:b/>
                <w:bCs/>
              </w:rPr>
              <w:t>access SPMS</w:t>
            </w:r>
          </w:p>
          <w:p w14:paraId="76A34602" w14:textId="77777777" w:rsidR="0098008C" w:rsidRPr="0098008C" w:rsidRDefault="0098008C" w:rsidP="0098008C">
            <w:pPr>
              <w:rPr>
                <w:rFonts w:cs="Times New Roman"/>
                <w:b/>
                <w:bCs/>
              </w:rPr>
            </w:pPr>
          </w:p>
        </w:tc>
        <w:tc>
          <w:tcPr>
            <w:tcW w:w="985" w:type="dxa"/>
          </w:tcPr>
          <w:p w14:paraId="70C1BE26" w14:textId="77777777" w:rsidR="0098008C" w:rsidRPr="0098008C" w:rsidRDefault="0098008C" w:rsidP="0098008C">
            <w:pPr>
              <w:rPr>
                <w:rFonts w:cs="Times New Roman"/>
              </w:rPr>
            </w:pPr>
            <w:r w:rsidRPr="0098008C">
              <w:rPr>
                <w:rFonts w:cs="Times New Roman"/>
                <w:b/>
                <w:bCs/>
              </w:rPr>
              <w:lastRenderedPageBreak/>
              <w:t>Operating</w:t>
            </w:r>
          </w:p>
          <w:p w14:paraId="53A8A8B9" w14:textId="77777777" w:rsidR="0098008C" w:rsidRPr="0098008C" w:rsidRDefault="0098008C" w:rsidP="0098008C">
            <w:pPr>
              <w:rPr>
                <w:rFonts w:cs="Times New Roman"/>
              </w:rPr>
            </w:pPr>
            <w:r w:rsidRPr="0098008C">
              <w:rPr>
                <w:rFonts w:cs="Times New Roman"/>
                <w:b/>
                <w:bCs/>
              </w:rPr>
              <w:t>Software</w:t>
            </w:r>
          </w:p>
          <w:p w14:paraId="085D90DC" w14:textId="77777777" w:rsidR="0098008C" w:rsidRPr="0098008C" w:rsidRDefault="0098008C" w:rsidP="0098008C">
            <w:pPr>
              <w:rPr>
                <w:rFonts w:cs="Times New Roman"/>
                <w:b/>
                <w:bCs/>
              </w:rPr>
            </w:pPr>
            <w:r w:rsidRPr="0098008C">
              <w:rPr>
                <w:rFonts w:cs="Times New Roman"/>
                <w:b/>
                <w:bCs/>
              </w:rPr>
              <w:t>a) Utilized by</w:t>
            </w:r>
          </w:p>
          <w:p w14:paraId="088AFEA0" w14:textId="77777777" w:rsidR="0098008C" w:rsidRPr="0098008C" w:rsidRDefault="0098008C" w:rsidP="0098008C">
            <w:pPr>
              <w:rPr>
                <w:rFonts w:cs="Times New Roman"/>
                <w:b/>
                <w:bCs/>
              </w:rPr>
            </w:pPr>
            <w:r w:rsidRPr="0098008C">
              <w:rPr>
                <w:rFonts w:cs="Times New Roman"/>
                <w:b/>
                <w:bCs/>
              </w:rPr>
              <w:t>Registrar</w:t>
            </w:r>
          </w:p>
          <w:p w14:paraId="5756E42A" w14:textId="77777777" w:rsidR="0098008C" w:rsidRPr="0098008C" w:rsidRDefault="0098008C" w:rsidP="0098008C">
            <w:pPr>
              <w:rPr>
                <w:rFonts w:cs="Times New Roman"/>
                <w:b/>
                <w:bCs/>
              </w:rPr>
            </w:pPr>
            <w:r w:rsidRPr="0098008C">
              <w:rPr>
                <w:rFonts w:cs="Times New Roman"/>
                <w:b/>
                <w:bCs/>
              </w:rPr>
              <w:t>Office and</w:t>
            </w:r>
          </w:p>
          <w:p w14:paraId="3B7C0742" w14:textId="77777777" w:rsidR="0098008C" w:rsidRPr="0098008C" w:rsidRDefault="0098008C" w:rsidP="0098008C">
            <w:pPr>
              <w:rPr>
                <w:rFonts w:cs="Times New Roman"/>
                <w:b/>
                <w:bCs/>
              </w:rPr>
            </w:pPr>
            <w:r w:rsidRPr="0098008C">
              <w:rPr>
                <w:rFonts w:cs="Times New Roman"/>
                <w:b/>
                <w:bCs/>
              </w:rPr>
              <w:t>SPMS.</w:t>
            </w:r>
          </w:p>
          <w:p w14:paraId="202F4D50" w14:textId="77777777" w:rsidR="0098008C" w:rsidRPr="0098008C" w:rsidRDefault="0098008C" w:rsidP="0098008C">
            <w:pPr>
              <w:rPr>
                <w:rFonts w:cs="Times New Roman"/>
                <w:b/>
                <w:bCs/>
              </w:rPr>
            </w:pPr>
          </w:p>
          <w:p w14:paraId="51B5C3D6" w14:textId="77777777" w:rsidR="0098008C" w:rsidRPr="0098008C" w:rsidRDefault="0098008C" w:rsidP="0098008C">
            <w:pPr>
              <w:rPr>
                <w:rFonts w:cs="Times New Roman"/>
                <w:b/>
                <w:bCs/>
              </w:rPr>
            </w:pPr>
            <w:r w:rsidRPr="0098008C">
              <w:rPr>
                <w:rFonts w:cs="Times New Roman"/>
                <w:b/>
                <w:bCs/>
              </w:rPr>
              <w:t>Student</w:t>
            </w:r>
          </w:p>
          <w:p w14:paraId="4526D769" w14:textId="77777777" w:rsidR="0098008C" w:rsidRPr="0098008C" w:rsidRDefault="0098008C" w:rsidP="0098008C">
            <w:pPr>
              <w:rPr>
                <w:rFonts w:cs="Times New Roman"/>
                <w:b/>
                <w:bCs/>
              </w:rPr>
            </w:pPr>
            <w:r w:rsidRPr="0098008C">
              <w:rPr>
                <w:rFonts w:cs="Times New Roman"/>
                <w:b/>
                <w:bCs/>
              </w:rPr>
              <w:t>a) Uses to fill</w:t>
            </w:r>
          </w:p>
          <w:p w14:paraId="7E22BBD8" w14:textId="77777777" w:rsidR="0098008C" w:rsidRPr="0098008C" w:rsidRDefault="0098008C" w:rsidP="0098008C">
            <w:pPr>
              <w:rPr>
                <w:rFonts w:cs="Times New Roman"/>
                <w:b/>
                <w:bCs/>
              </w:rPr>
            </w:pPr>
            <w:r w:rsidRPr="0098008C">
              <w:rPr>
                <w:rFonts w:cs="Times New Roman"/>
                <w:b/>
                <w:bCs/>
              </w:rPr>
              <w:t>up the form</w:t>
            </w:r>
          </w:p>
          <w:p w14:paraId="158D5278" w14:textId="77777777" w:rsidR="0098008C" w:rsidRPr="0098008C" w:rsidRDefault="0098008C" w:rsidP="0098008C">
            <w:pPr>
              <w:rPr>
                <w:rFonts w:cs="Times New Roman"/>
                <w:b/>
                <w:bCs/>
              </w:rPr>
            </w:pPr>
            <w:r w:rsidRPr="0098008C">
              <w:rPr>
                <w:rFonts w:cs="Times New Roman"/>
                <w:b/>
                <w:bCs/>
              </w:rPr>
              <w:t>from the</w:t>
            </w:r>
          </w:p>
          <w:p w14:paraId="69A188F4" w14:textId="77777777" w:rsidR="0098008C" w:rsidRPr="0098008C" w:rsidRDefault="0098008C" w:rsidP="0098008C">
            <w:pPr>
              <w:rPr>
                <w:rFonts w:cs="Times New Roman"/>
                <w:b/>
                <w:bCs/>
              </w:rPr>
            </w:pPr>
            <w:r w:rsidRPr="0098008C">
              <w:rPr>
                <w:rFonts w:cs="Times New Roman"/>
                <w:b/>
                <w:bCs/>
              </w:rPr>
              <w:t>website.</w:t>
            </w:r>
          </w:p>
          <w:p w14:paraId="750FDDCA" w14:textId="77777777" w:rsidR="0098008C" w:rsidRPr="0098008C" w:rsidRDefault="0098008C" w:rsidP="0098008C">
            <w:pPr>
              <w:rPr>
                <w:rFonts w:cs="Times New Roman"/>
                <w:b/>
                <w:bCs/>
              </w:rPr>
            </w:pPr>
          </w:p>
          <w:p w14:paraId="7CBC96D3" w14:textId="77777777" w:rsidR="0098008C" w:rsidRPr="0098008C" w:rsidRDefault="0098008C" w:rsidP="0098008C">
            <w:pPr>
              <w:rPr>
                <w:rFonts w:cs="Times New Roman"/>
              </w:rPr>
            </w:pPr>
            <w:r w:rsidRPr="0098008C">
              <w:rPr>
                <w:rFonts w:cs="Times New Roman"/>
                <w:b/>
                <w:bCs/>
              </w:rPr>
              <w:t>SPMS</w:t>
            </w:r>
          </w:p>
          <w:p w14:paraId="69F31403" w14:textId="77777777" w:rsidR="0098008C" w:rsidRPr="0098008C" w:rsidRDefault="0098008C" w:rsidP="0098008C">
            <w:pPr>
              <w:rPr>
                <w:rFonts w:cs="Times New Roman"/>
                <w:b/>
                <w:bCs/>
              </w:rPr>
            </w:pPr>
            <w:r w:rsidRPr="0098008C">
              <w:rPr>
                <w:rFonts w:cs="Times New Roman"/>
                <w:b/>
                <w:bCs/>
              </w:rPr>
              <w:t>a) The software for which the administrator will set up user accounts.</w:t>
            </w:r>
          </w:p>
        </w:tc>
        <w:tc>
          <w:tcPr>
            <w:tcW w:w="1014" w:type="dxa"/>
          </w:tcPr>
          <w:p w14:paraId="2D539E91" w14:textId="77777777" w:rsidR="0098008C" w:rsidRPr="0098008C" w:rsidRDefault="0098008C" w:rsidP="0098008C">
            <w:pPr>
              <w:rPr>
                <w:rFonts w:cs="Times New Roman"/>
              </w:rPr>
            </w:pPr>
            <w:r w:rsidRPr="0098008C">
              <w:rPr>
                <w:rFonts w:cs="Times New Roman"/>
                <w:b/>
                <w:bCs/>
              </w:rPr>
              <w:t>Register</w:t>
            </w:r>
          </w:p>
          <w:p w14:paraId="7BF6F498" w14:textId="77777777" w:rsidR="0098008C" w:rsidRPr="0098008C" w:rsidRDefault="0098008C" w:rsidP="0098008C">
            <w:pPr>
              <w:rPr>
                <w:rFonts w:cs="Times New Roman"/>
              </w:rPr>
            </w:pPr>
            <w:r w:rsidRPr="0098008C">
              <w:rPr>
                <w:rFonts w:cs="Times New Roman"/>
                <w:b/>
                <w:bCs/>
              </w:rPr>
              <w:t>Office</w:t>
            </w:r>
          </w:p>
          <w:p w14:paraId="4C1255D7" w14:textId="77777777" w:rsidR="0098008C" w:rsidRPr="0098008C" w:rsidRDefault="0098008C" w:rsidP="0098008C">
            <w:pPr>
              <w:rPr>
                <w:rFonts w:cs="Times New Roman"/>
                <w:b/>
                <w:bCs/>
              </w:rPr>
            </w:pPr>
            <w:r w:rsidRPr="0098008C">
              <w:rPr>
                <w:rFonts w:cs="Times New Roman"/>
                <w:b/>
                <w:bCs/>
              </w:rPr>
              <w:t>Database</w:t>
            </w:r>
          </w:p>
          <w:p w14:paraId="76740539" w14:textId="77777777" w:rsidR="0098008C" w:rsidRPr="0098008C" w:rsidRDefault="0098008C" w:rsidP="0098008C">
            <w:pPr>
              <w:rPr>
                <w:rFonts w:cs="Times New Roman"/>
                <w:b/>
                <w:bCs/>
              </w:rPr>
            </w:pPr>
            <w:r w:rsidRPr="0098008C">
              <w:rPr>
                <w:rFonts w:cs="Times New Roman"/>
                <w:b/>
                <w:bCs/>
              </w:rPr>
              <w:t>a) Used by the registrar's office to compile student data into an excel file for sending to SPMS.</w:t>
            </w:r>
          </w:p>
          <w:p w14:paraId="5BF96007" w14:textId="77777777" w:rsidR="0098008C" w:rsidRPr="0098008C" w:rsidRDefault="0098008C" w:rsidP="0098008C">
            <w:pPr>
              <w:rPr>
                <w:rFonts w:cs="Times New Roman"/>
                <w:b/>
                <w:bCs/>
              </w:rPr>
            </w:pPr>
          </w:p>
          <w:p w14:paraId="08E5E45B" w14:textId="77777777" w:rsidR="0098008C" w:rsidRPr="0098008C" w:rsidRDefault="0098008C" w:rsidP="0098008C">
            <w:pPr>
              <w:rPr>
                <w:rFonts w:cs="Times New Roman"/>
              </w:rPr>
            </w:pPr>
            <w:r w:rsidRPr="0098008C">
              <w:rPr>
                <w:rFonts w:cs="Times New Roman"/>
                <w:b/>
                <w:bCs/>
              </w:rPr>
              <w:t>SPMS</w:t>
            </w:r>
          </w:p>
          <w:p w14:paraId="76763B8A" w14:textId="77777777" w:rsidR="0098008C" w:rsidRPr="0098008C" w:rsidRDefault="0098008C" w:rsidP="0098008C">
            <w:pPr>
              <w:rPr>
                <w:rFonts w:cs="Times New Roman"/>
                <w:b/>
                <w:bCs/>
              </w:rPr>
            </w:pPr>
            <w:r w:rsidRPr="0098008C">
              <w:rPr>
                <w:rFonts w:cs="Times New Roman"/>
                <w:b/>
                <w:bCs/>
              </w:rPr>
              <w:t>a) For any upgrades or new user accounts, information is kept in the database.</w:t>
            </w:r>
          </w:p>
          <w:p w14:paraId="30D71E16" w14:textId="77777777" w:rsidR="0098008C" w:rsidRPr="0098008C" w:rsidRDefault="0098008C" w:rsidP="0098008C">
            <w:pPr>
              <w:rPr>
                <w:rFonts w:cs="Times New Roman"/>
                <w:b/>
                <w:bCs/>
              </w:rPr>
            </w:pPr>
          </w:p>
          <w:p w14:paraId="47A9FCB2" w14:textId="77777777" w:rsidR="0098008C" w:rsidRPr="0098008C" w:rsidRDefault="0098008C" w:rsidP="0098008C">
            <w:pPr>
              <w:rPr>
                <w:rFonts w:cs="Times New Roman"/>
                <w:b/>
                <w:bCs/>
              </w:rPr>
            </w:pPr>
            <w:r w:rsidRPr="0098008C">
              <w:rPr>
                <w:rFonts w:cs="Times New Roman"/>
                <w:b/>
                <w:bCs/>
              </w:rPr>
              <w:t>Excel</w:t>
            </w:r>
          </w:p>
          <w:p w14:paraId="5F50162C" w14:textId="77777777" w:rsidR="0098008C" w:rsidRPr="0098008C" w:rsidRDefault="0098008C" w:rsidP="0098008C">
            <w:pPr>
              <w:rPr>
                <w:rFonts w:cs="Times New Roman"/>
                <w:b/>
                <w:bCs/>
              </w:rPr>
            </w:pPr>
            <w:r w:rsidRPr="0098008C">
              <w:rPr>
                <w:rFonts w:cs="Times New Roman"/>
                <w:b/>
                <w:bCs/>
              </w:rPr>
              <w:t xml:space="preserve">a) Data from student </w:t>
            </w:r>
            <w:r w:rsidRPr="0098008C">
              <w:rPr>
                <w:rFonts w:cs="Times New Roman"/>
                <w:b/>
                <w:bCs/>
              </w:rPr>
              <w:lastRenderedPageBreak/>
              <w:t>accounts may be kept in an excel file and used later in SPMS.</w:t>
            </w:r>
          </w:p>
        </w:tc>
        <w:tc>
          <w:tcPr>
            <w:tcW w:w="1570" w:type="dxa"/>
          </w:tcPr>
          <w:p w14:paraId="1E6F8A33" w14:textId="77777777" w:rsidR="0098008C" w:rsidRPr="0098008C" w:rsidRDefault="0098008C" w:rsidP="0098008C">
            <w:pPr>
              <w:rPr>
                <w:rFonts w:cs="Times New Roman"/>
              </w:rPr>
            </w:pPr>
            <w:r w:rsidRPr="0098008C">
              <w:rPr>
                <w:rFonts w:cs="Times New Roman"/>
                <w:b/>
                <w:bCs/>
              </w:rPr>
              <w:lastRenderedPageBreak/>
              <w:t>Internet</w:t>
            </w:r>
          </w:p>
          <w:p w14:paraId="381595CD" w14:textId="77777777" w:rsidR="0098008C" w:rsidRPr="0098008C" w:rsidRDefault="0098008C" w:rsidP="0098008C">
            <w:pPr>
              <w:rPr>
                <w:rFonts w:cs="Times New Roman"/>
                <w:b/>
                <w:bCs/>
              </w:rPr>
            </w:pPr>
            <w:r w:rsidRPr="0098008C">
              <w:rPr>
                <w:rFonts w:cs="Times New Roman"/>
                <w:b/>
                <w:bCs/>
              </w:rPr>
              <w:t>a) To access and store data to SPMS it is used.</w:t>
            </w:r>
          </w:p>
          <w:p w14:paraId="2F20BA0E" w14:textId="77777777" w:rsidR="0098008C" w:rsidRPr="0098008C" w:rsidRDefault="0098008C" w:rsidP="0098008C">
            <w:pPr>
              <w:rPr>
                <w:rFonts w:cs="Times New Roman"/>
                <w:b/>
                <w:bCs/>
              </w:rPr>
            </w:pPr>
          </w:p>
          <w:p w14:paraId="158E8A19" w14:textId="77777777" w:rsidR="0098008C" w:rsidRPr="0098008C" w:rsidRDefault="0098008C" w:rsidP="0098008C">
            <w:pPr>
              <w:rPr>
                <w:rFonts w:cs="Times New Roman"/>
                <w:b/>
                <w:bCs/>
              </w:rPr>
            </w:pPr>
            <w:r w:rsidRPr="0098008C">
              <w:rPr>
                <w:rFonts w:cs="Times New Roman"/>
                <w:b/>
                <w:bCs/>
              </w:rPr>
              <w:t>b) It is used to collect the student form from the student to registrar office.</w:t>
            </w:r>
          </w:p>
          <w:p w14:paraId="1854A0D9" w14:textId="77777777" w:rsidR="0098008C" w:rsidRPr="0098008C" w:rsidRDefault="0098008C" w:rsidP="0098008C">
            <w:pPr>
              <w:rPr>
                <w:rFonts w:cs="Times New Roman"/>
                <w:b/>
                <w:bCs/>
              </w:rPr>
            </w:pPr>
          </w:p>
          <w:p w14:paraId="01AB6E6A" w14:textId="77777777" w:rsidR="0098008C" w:rsidRPr="0098008C" w:rsidRDefault="0098008C" w:rsidP="0098008C">
            <w:pPr>
              <w:rPr>
                <w:rFonts w:cs="Times New Roman"/>
                <w:b/>
                <w:bCs/>
              </w:rPr>
            </w:pPr>
            <w:r w:rsidRPr="0098008C">
              <w:rPr>
                <w:rFonts w:cs="Times New Roman"/>
                <w:b/>
                <w:bCs/>
              </w:rPr>
              <w:t>c)The Registrar office sends all the student information to SPM admin by using it.</w:t>
            </w:r>
          </w:p>
        </w:tc>
      </w:tr>
      <w:tr w:rsidR="0098008C" w:rsidRPr="0098008C" w14:paraId="295CCE19" w14:textId="77777777" w:rsidTr="00C120C8">
        <w:tc>
          <w:tcPr>
            <w:tcW w:w="1386" w:type="dxa"/>
          </w:tcPr>
          <w:p w14:paraId="26A43BA7" w14:textId="77777777" w:rsidR="0098008C" w:rsidRPr="0098008C" w:rsidRDefault="0098008C" w:rsidP="0098008C">
            <w:pPr>
              <w:rPr>
                <w:rFonts w:cs="Times New Roman"/>
              </w:rPr>
            </w:pPr>
            <w:r w:rsidRPr="0098008C">
              <w:rPr>
                <w:rFonts w:cs="Times New Roman"/>
                <w:b/>
                <w:bCs/>
              </w:rPr>
              <w:lastRenderedPageBreak/>
              <w:t>Student Performance Based on CGPA</w:t>
            </w:r>
          </w:p>
        </w:tc>
        <w:tc>
          <w:tcPr>
            <w:tcW w:w="1579" w:type="dxa"/>
          </w:tcPr>
          <w:p w14:paraId="05912FF7" w14:textId="77777777" w:rsidR="0098008C" w:rsidRPr="0098008C" w:rsidRDefault="0098008C" w:rsidP="0098008C">
            <w:pPr>
              <w:rPr>
                <w:rFonts w:cs="Times New Roman"/>
              </w:rPr>
            </w:pPr>
            <w:r w:rsidRPr="0098008C">
              <w:rPr>
                <w:rFonts w:cs="Times New Roman"/>
                <w:b/>
                <w:bCs/>
              </w:rPr>
              <w:t>Student:</w:t>
            </w:r>
          </w:p>
          <w:p w14:paraId="2DE9D659" w14:textId="77777777" w:rsidR="0098008C" w:rsidRPr="0098008C" w:rsidRDefault="0098008C" w:rsidP="0098008C">
            <w:pPr>
              <w:rPr>
                <w:rFonts w:cs="Times New Roman"/>
                <w:b/>
                <w:bCs/>
              </w:rPr>
            </w:pPr>
            <w:r w:rsidRPr="0098008C">
              <w:rPr>
                <w:rFonts w:cs="Times New Roman"/>
                <w:b/>
                <w:bCs/>
              </w:rPr>
              <w:t>a) Logs into the System using Student-ID and</w:t>
            </w:r>
          </w:p>
          <w:p w14:paraId="7ED0CFF9" w14:textId="77777777" w:rsidR="0098008C" w:rsidRPr="0098008C" w:rsidRDefault="0098008C" w:rsidP="0098008C">
            <w:pPr>
              <w:rPr>
                <w:rFonts w:cs="Times New Roman"/>
                <w:b/>
                <w:bCs/>
              </w:rPr>
            </w:pPr>
            <w:r w:rsidRPr="0098008C">
              <w:rPr>
                <w:rFonts w:cs="Times New Roman"/>
                <w:b/>
                <w:bCs/>
              </w:rPr>
              <w:t>password.</w:t>
            </w:r>
          </w:p>
          <w:p w14:paraId="2BC773C7"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to view self CGPA</w:t>
            </w:r>
          </w:p>
          <w:p w14:paraId="1DB15790" w14:textId="77777777" w:rsidR="0098008C" w:rsidRPr="0098008C" w:rsidRDefault="0098008C" w:rsidP="0098008C">
            <w:pPr>
              <w:rPr>
                <w:rFonts w:cs="Times New Roman"/>
                <w:b/>
                <w:bCs/>
              </w:rPr>
            </w:pPr>
            <w:r w:rsidRPr="0098008C">
              <w:rPr>
                <w:rFonts w:cs="Times New Roman"/>
                <w:b/>
                <w:bCs/>
              </w:rPr>
              <w:t>Progress.</w:t>
            </w:r>
          </w:p>
          <w:p w14:paraId="3778E09E" w14:textId="77777777" w:rsidR="0098008C" w:rsidRPr="0098008C" w:rsidRDefault="0098008C" w:rsidP="0098008C">
            <w:pPr>
              <w:rPr>
                <w:rFonts w:cs="Times New Roman"/>
                <w:b/>
                <w:bCs/>
              </w:rPr>
            </w:pPr>
          </w:p>
          <w:p w14:paraId="334DD4CE" w14:textId="77777777" w:rsidR="0098008C" w:rsidRPr="0098008C" w:rsidRDefault="0098008C" w:rsidP="0098008C">
            <w:pPr>
              <w:rPr>
                <w:rFonts w:cs="Times New Roman"/>
                <w:b/>
                <w:bCs/>
              </w:rPr>
            </w:pPr>
          </w:p>
          <w:p w14:paraId="4BE9C0A5" w14:textId="77777777" w:rsidR="0098008C" w:rsidRPr="0098008C" w:rsidRDefault="0098008C" w:rsidP="0098008C">
            <w:pPr>
              <w:rPr>
                <w:rFonts w:cs="Times New Roman"/>
              </w:rPr>
            </w:pPr>
            <w:r w:rsidRPr="0098008C">
              <w:rPr>
                <w:rFonts w:cs="Times New Roman"/>
                <w:b/>
                <w:bCs/>
              </w:rPr>
              <w:t xml:space="preserve">Registrar's Office: </w:t>
            </w:r>
          </w:p>
          <w:p w14:paraId="619063AA" w14:textId="77777777" w:rsidR="0098008C" w:rsidRPr="0098008C" w:rsidRDefault="0098008C" w:rsidP="0098008C">
            <w:pPr>
              <w:rPr>
                <w:rFonts w:cs="Times New Roman"/>
                <w:b/>
                <w:bCs/>
              </w:rPr>
            </w:pPr>
            <w:r w:rsidRPr="0098008C">
              <w:rPr>
                <w:rFonts w:cs="Times New Roman"/>
                <w:b/>
                <w:bCs/>
              </w:rPr>
              <w:t>a) Logs into the System using User-ID and password.</w:t>
            </w:r>
          </w:p>
          <w:p w14:paraId="7B4C55E8" w14:textId="77777777" w:rsidR="0098008C" w:rsidRPr="0098008C" w:rsidRDefault="0098008C" w:rsidP="0098008C">
            <w:pPr>
              <w:rPr>
                <w:rFonts w:cs="Times New Roman"/>
                <w:b/>
                <w:bCs/>
              </w:rPr>
            </w:pPr>
            <w:r w:rsidRPr="0098008C">
              <w:rPr>
                <w:rFonts w:cs="Times New Roman"/>
                <w:b/>
                <w:bCs/>
              </w:rPr>
              <w:t>b) Inputs the desired time</w:t>
            </w:r>
          </w:p>
          <w:p w14:paraId="3A88ADBA" w14:textId="77777777" w:rsidR="0098008C" w:rsidRPr="0098008C" w:rsidRDefault="0098008C" w:rsidP="0098008C">
            <w:pPr>
              <w:rPr>
                <w:rFonts w:cs="Times New Roman"/>
                <w:b/>
                <w:bCs/>
              </w:rPr>
            </w:pPr>
            <w:r w:rsidRPr="0098008C">
              <w:rPr>
                <w:rFonts w:cs="Times New Roman"/>
                <w:b/>
                <w:bCs/>
              </w:rPr>
              <w:t xml:space="preserve">period and School, Department or program to </w:t>
            </w:r>
            <w:proofErr w:type="gramStart"/>
            <w:r w:rsidRPr="0098008C">
              <w:rPr>
                <w:rFonts w:cs="Times New Roman"/>
                <w:b/>
                <w:bCs/>
              </w:rPr>
              <w:t>view</w:t>
            </w:r>
            <w:proofErr w:type="gramEnd"/>
          </w:p>
          <w:p w14:paraId="287D8992" w14:textId="77777777" w:rsidR="0098008C" w:rsidRPr="0098008C" w:rsidRDefault="0098008C" w:rsidP="0098008C">
            <w:pPr>
              <w:rPr>
                <w:rFonts w:cs="Times New Roman"/>
                <w:b/>
                <w:bCs/>
              </w:rPr>
            </w:pPr>
            <w:r w:rsidRPr="0098008C">
              <w:rPr>
                <w:rFonts w:cs="Times New Roman"/>
                <w:b/>
                <w:bCs/>
              </w:rPr>
              <w:lastRenderedPageBreak/>
              <w:t>Statistically and analyzed CGPA trend of students.</w:t>
            </w:r>
          </w:p>
          <w:p w14:paraId="73136713" w14:textId="77777777" w:rsidR="0098008C" w:rsidRPr="0098008C" w:rsidRDefault="0098008C" w:rsidP="0098008C">
            <w:pPr>
              <w:rPr>
                <w:rFonts w:cs="Times New Roman"/>
                <w:b/>
                <w:bCs/>
              </w:rPr>
            </w:pPr>
          </w:p>
          <w:p w14:paraId="4A663737" w14:textId="77777777" w:rsidR="0098008C" w:rsidRPr="0098008C" w:rsidRDefault="0098008C" w:rsidP="0098008C">
            <w:pPr>
              <w:rPr>
                <w:rFonts w:cs="Times New Roman"/>
                <w:b/>
                <w:bCs/>
              </w:rPr>
            </w:pPr>
          </w:p>
          <w:p w14:paraId="4E6127CD" w14:textId="77777777" w:rsidR="0098008C" w:rsidRPr="0098008C" w:rsidRDefault="0098008C" w:rsidP="0098008C">
            <w:pPr>
              <w:rPr>
                <w:rFonts w:cs="Times New Roman"/>
              </w:rPr>
            </w:pPr>
            <w:r w:rsidRPr="0098008C">
              <w:rPr>
                <w:rFonts w:cs="Times New Roman"/>
                <w:b/>
                <w:bCs/>
              </w:rPr>
              <w:t>Department Head:</w:t>
            </w:r>
          </w:p>
          <w:p w14:paraId="0040AFC1" w14:textId="77777777" w:rsidR="0098008C" w:rsidRPr="0098008C" w:rsidRDefault="0098008C" w:rsidP="0098008C">
            <w:pPr>
              <w:rPr>
                <w:rFonts w:cs="Times New Roman"/>
                <w:b/>
                <w:bCs/>
              </w:rPr>
            </w:pPr>
            <w:r w:rsidRPr="0098008C">
              <w:rPr>
                <w:rFonts w:cs="Times New Roman"/>
                <w:b/>
                <w:bCs/>
              </w:rPr>
              <w:t>a) Logs into the System using User-ID and</w:t>
            </w:r>
          </w:p>
          <w:p w14:paraId="4CA32F24" w14:textId="77777777" w:rsidR="0098008C" w:rsidRPr="0098008C" w:rsidRDefault="0098008C" w:rsidP="0098008C">
            <w:pPr>
              <w:rPr>
                <w:rFonts w:cs="Times New Roman"/>
                <w:b/>
                <w:bCs/>
              </w:rPr>
            </w:pPr>
            <w:r w:rsidRPr="0098008C">
              <w:rPr>
                <w:rFonts w:cs="Times New Roman"/>
                <w:b/>
                <w:bCs/>
              </w:rPr>
              <w:t>password.</w:t>
            </w:r>
          </w:p>
          <w:p w14:paraId="2B54627B"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and school, Department or program.</w:t>
            </w:r>
          </w:p>
          <w:p w14:paraId="5F52C7D9" w14:textId="77777777" w:rsidR="0098008C" w:rsidRPr="0098008C" w:rsidRDefault="0098008C" w:rsidP="0098008C">
            <w:pPr>
              <w:rPr>
                <w:rFonts w:cs="Times New Roman"/>
                <w:b/>
                <w:bCs/>
              </w:rPr>
            </w:pPr>
            <w:r w:rsidRPr="0098008C">
              <w:rPr>
                <w:rFonts w:cs="Times New Roman"/>
                <w:b/>
                <w:bCs/>
              </w:rPr>
              <w:t>c) View statistically analyzed CGPA trend of students or any</w:t>
            </w:r>
          </w:p>
          <w:p w14:paraId="05C9AE65" w14:textId="77777777" w:rsidR="0098008C" w:rsidRPr="0098008C" w:rsidRDefault="0098008C" w:rsidP="0098008C">
            <w:pPr>
              <w:rPr>
                <w:rFonts w:cs="Times New Roman"/>
                <w:b/>
                <w:bCs/>
              </w:rPr>
            </w:pPr>
            <w:r w:rsidRPr="0098008C">
              <w:rPr>
                <w:rFonts w:cs="Times New Roman"/>
                <w:b/>
                <w:bCs/>
              </w:rPr>
              <w:t>individual student.</w:t>
            </w:r>
          </w:p>
          <w:p w14:paraId="25341503" w14:textId="77777777" w:rsidR="0098008C" w:rsidRPr="0098008C" w:rsidRDefault="0098008C" w:rsidP="0098008C">
            <w:pPr>
              <w:rPr>
                <w:rFonts w:cs="Times New Roman"/>
                <w:b/>
                <w:bCs/>
              </w:rPr>
            </w:pPr>
          </w:p>
          <w:p w14:paraId="5A16D008" w14:textId="77777777" w:rsidR="0098008C" w:rsidRPr="0098008C" w:rsidRDefault="0098008C" w:rsidP="0098008C">
            <w:pPr>
              <w:rPr>
                <w:rFonts w:cs="Times New Roman"/>
                <w:b/>
                <w:bCs/>
              </w:rPr>
            </w:pPr>
          </w:p>
          <w:p w14:paraId="3837A8BC" w14:textId="77777777" w:rsidR="0098008C" w:rsidRPr="0098008C" w:rsidRDefault="0098008C" w:rsidP="0098008C">
            <w:pPr>
              <w:rPr>
                <w:rFonts w:cs="Times New Roman"/>
              </w:rPr>
            </w:pPr>
            <w:r w:rsidRPr="0098008C">
              <w:rPr>
                <w:rFonts w:cs="Times New Roman"/>
                <w:b/>
                <w:bCs/>
              </w:rPr>
              <w:t>Faculty:</w:t>
            </w:r>
          </w:p>
          <w:p w14:paraId="4A51085E" w14:textId="77777777" w:rsidR="0098008C" w:rsidRPr="0098008C" w:rsidRDefault="0098008C" w:rsidP="0098008C">
            <w:pPr>
              <w:rPr>
                <w:rFonts w:cs="Times New Roman"/>
                <w:b/>
                <w:bCs/>
              </w:rPr>
            </w:pPr>
            <w:r w:rsidRPr="0098008C">
              <w:rPr>
                <w:rFonts w:cs="Times New Roman"/>
                <w:b/>
                <w:bCs/>
              </w:rPr>
              <w:t>a) Logs into the system using</w:t>
            </w:r>
          </w:p>
          <w:p w14:paraId="21BAD059" w14:textId="77777777" w:rsidR="0098008C" w:rsidRPr="0098008C" w:rsidRDefault="0098008C" w:rsidP="0098008C">
            <w:pPr>
              <w:rPr>
                <w:rFonts w:cs="Times New Roman"/>
                <w:b/>
                <w:bCs/>
              </w:rPr>
            </w:pPr>
            <w:r w:rsidRPr="0098008C">
              <w:rPr>
                <w:rFonts w:cs="Times New Roman"/>
                <w:b/>
                <w:bCs/>
              </w:rPr>
              <w:t>Faculty-ID and password.</w:t>
            </w:r>
          </w:p>
          <w:p w14:paraId="16D7A3C7"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and program to view</w:t>
            </w:r>
          </w:p>
          <w:p w14:paraId="69B2BAAB" w14:textId="77777777" w:rsidR="0098008C" w:rsidRPr="0098008C" w:rsidRDefault="0098008C" w:rsidP="0098008C">
            <w:pPr>
              <w:rPr>
                <w:rFonts w:cs="Times New Roman"/>
                <w:b/>
                <w:bCs/>
              </w:rPr>
            </w:pPr>
            <w:r w:rsidRPr="0098008C">
              <w:rPr>
                <w:rFonts w:cs="Times New Roman"/>
                <w:b/>
                <w:bCs/>
              </w:rPr>
              <w:t>statistically and</w:t>
            </w:r>
          </w:p>
          <w:p w14:paraId="08B026DD" w14:textId="77777777" w:rsidR="0098008C" w:rsidRPr="0098008C" w:rsidRDefault="0098008C" w:rsidP="0098008C">
            <w:pPr>
              <w:rPr>
                <w:rFonts w:cs="Times New Roman"/>
                <w:b/>
                <w:bCs/>
              </w:rPr>
            </w:pPr>
            <w:r w:rsidRPr="0098008C">
              <w:rPr>
                <w:rFonts w:cs="Times New Roman"/>
                <w:b/>
                <w:bCs/>
              </w:rPr>
              <w:t xml:space="preserve">analyzed CGPA trend of students or </w:t>
            </w:r>
            <w:proofErr w:type="gramStart"/>
            <w:r w:rsidRPr="0098008C">
              <w:rPr>
                <w:rFonts w:cs="Times New Roman"/>
                <w:b/>
                <w:bCs/>
              </w:rPr>
              <w:t>any</w:t>
            </w:r>
            <w:proofErr w:type="gramEnd"/>
          </w:p>
          <w:p w14:paraId="68CF9F9C" w14:textId="77777777" w:rsidR="0098008C" w:rsidRPr="0098008C" w:rsidRDefault="0098008C" w:rsidP="0098008C">
            <w:pPr>
              <w:rPr>
                <w:rFonts w:cs="Times New Roman"/>
                <w:b/>
                <w:bCs/>
              </w:rPr>
            </w:pPr>
            <w:r w:rsidRPr="0098008C">
              <w:rPr>
                <w:rFonts w:cs="Times New Roman"/>
                <w:b/>
                <w:bCs/>
              </w:rPr>
              <w:t>individual student those</w:t>
            </w:r>
          </w:p>
          <w:p w14:paraId="002B0DC6" w14:textId="77777777" w:rsidR="0098008C" w:rsidRPr="0098008C" w:rsidRDefault="0098008C" w:rsidP="0098008C">
            <w:pPr>
              <w:rPr>
                <w:rFonts w:cs="Times New Roman"/>
                <w:b/>
                <w:bCs/>
              </w:rPr>
            </w:pPr>
            <w:r w:rsidRPr="0098008C">
              <w:rPr>
                <w:rFonts w:cs="Times New Roman"/>
                <w:b/>
                <w:bCs/>
              </w:rPr>
              <w:t xml:space="preserve">who </w:t>
            </w:r>
            <w:proofErr w:type="gramStart"/>
            <w:r w:rsidRPr="0098008C">
              <w:rPr>
                <w:rFonts w:cs="Times New Roman"/>
                <w:b/>
                <w:bCs/>
              </w:rPr>
              <w:t>attended</w:t>
            </w:r>
            <w:proofErr w:type="gramEnd"/>
          </w:p>
          <w:p w14:paraId="0EBC2034" w14:textId="77777777" w:rsidR="0098008C" w:rsidRPr="0098008C" w:rsidRDefault="0098008C" w:rsidP="0098008C">
            <w:pPr>
              <w:rPr>
                <w:rFonts w:cs="Times New Roman"/>
                <w:b/>
                <w:bCs/>
              </w:rPr>
            </w:pPr>
            <w:r w:rsidRPr="0098008C">
              <w:rPr>
                <w:rFonts w:cs="Times New Roman"/>
                <w:b/>
                <w:bCs/>
              </w:rPr>
              <w:t>the faculty’s Section.</w:t>
            </w:r>
          </w:p>
          <w:p w14:paraId="622C1201" w14:textId="77777777" w:rsidR="0098008C" w:rsidRPr="0098008C" w:rsidRDefault="0098008C" w:rsidP="0098008C">
            <w:pPr>
              <w:rPr>
                <w:rFonts w:cs="Times New Roman"/>
                <w:b/>
                <w:bCs/>
              </w:rPr>
            </w:pPr>
          </w:p>
          <w:p w14:paraId="4FBB9187" w14:textId="77777777" w:rsidR="0098008C" w:rsidRPr="0098008C" w:rsidRDefault="0098008C" w:rsidP="0098008C">
            <w:pPr>
              <w:rPr>
                <w:rFonts w:cs="Times New Roman"/>
                <w:b/>
                <w:bCs/>
              </w:rPr>
            </w:pPr>
          </w:p>
          <w:p w14:paraId="69CAB9F0" w14:textId="77777777" w:rsidR="0098008C" w:rsidRPr="0098008C" w:rsidRDefault="0098008C" w:rsidP="0098008C">
            <w:pPr>
              <w:rPr>
                <w:rFonts w:cs="Times New Roman"/>
              </w:rPr>
            </w:pPr>
            <w:r w:rsidRPr="0098008C">
              <w:rPr>
                <w:rFonts w:cs="Times New Roman"/>
                <w:b/>
                <w:bCs/>
              </w:rPr>
              <w:t>Higher Authority:</w:t>
            </w:r>
          </w:p>
          <w:p w14:paraId="214C1A7C" w14:textId="77777777" w:rsidR="0098008C" w:rsidRPr="0098008C" w:rsidRDefault="0098008C" w:rsidP="0098008C">
            <w:pPr>
              <w:rPr>
                <w:rFonts w:cs="Times New Roman"/>
                <w:b/>
                <w:bCs/>
              </w:rPr>
            </w:pPr>
            <w:r w:rsidRPr="0098008C">
              <w:rPr>
                <w:rFonts w:cs="Times New Roman"/>
                <w:b/>
                <w:bCs/>
              </w:rPr>
              <w:lastRenderedPageBreak/>
              <w:t>a) Logs into the system using their User-ID</w:t>
            </w:r>
          </w:p>
          <w:p w14:paraId="7FA0C8E8" w14:textId="77777777" w:rsidR="0098008C" w:rsidRPr="0098008C" w:rsidRDefault="0098008C" w:rsidP="0098008C">
            <w:pPr>
              <w:rPr>
                <w:rFonts w:cs="Times New Roman"/>
                <w:b/>
                <w:bCs/>
              </w:rPr>
            </w:pPr>
            <w:r w:rsidRPr="0098008C">
              <w:rPr>
                <w:rFonts w:cs="Times New Roman"/>
                <w:b/>
                <w:bCs/>
              </w:rPr>
              <w:t>and password.</w:t>
            </w:r>
          </w:p>
          <w:p w14:paraId="56485F85" w14:textId="77777777" w:rsidR="0098008C" w:rsidRPr="0098008C" w:rsidRDefault="0098008C" w:rsidP="0098008C">
            <w:pPr>
              <w:rPr>
                <w:rFonts w:cs="Times New Roman"/>
                <w:b/>
                <w:bCs/>
              </w:rPr>
            </w:pPr>
            <w:r w:rsidRPr="0098008C">
              <w:rPr>
                <w:rFonts w:cs="Times New Roman"/>
                <w:b/>
                <w:bCs/>
              </w:rPr>
              <w:t>b) Inputs the</w:t>
            </w:r>
          </w:p>
          <w:p w14:paraId="3185593E" w14:textId="77777777" w:rsidR="0098008C" w:rsidRPr="0098008C" w:rsidRDefault="0098008C" w:rsidP="0098008C">
            <w:pPr>
              <w:rPr>
                <w:rFonts w:cs="Times New Roman"/>
                <w:b/>
                <w:bCs/>
              </w:rPr>
            </w:pPr>
            <w:r w:rsidRPr="0098008C">
              <w:rPr>
                <w:rFonts w:cs="Times New Roman"/>
                <w:b/>
                <w:bCs/>
              </w:rPr>
              <w:t xml:space="preserve"> desired </w:t>
            </w:r>
            <w:proofErr w:type="gramStart"/>
            <w:r w:rsidRPr="0098008C">
              <w:rPr>
                <w:rFonts w:cs="Times New Roman"/>
                <w:b/>
                <w:bCs/>
              </w:rPr>
              <w:t>time period</w:t>
            </w:r>
            <w:proofErr w:type="gramEnd"/>
            <w:r w:rsidRPr="0098008C">
              <w:rPr>
                <w:rFonts w:cs="Times New Roman"/>
                <w:b/>
                <w:bCs/>
              </w:rPr>
              <w:t>, School and Department</w:t>
            </w:r>
          </w:p>
          <w:p w14:paraId="63BD76E3" w14:textId="77777777" w:rsidR="0098008C" w:rsidRPr="0098008C" w:rsidRDefault="0098008C" w:rsidP="0098008C">
            <w:pPr>
              <w:rPr>
                <w:rFonts w:cs="Times New Roman"/>
                <w:b/>
                <w:bCs/>
              </w:rPr>
            </w:pPr>
            <w:r w:rsidRPr="0098008C">
              <w:rPr>
                <w:rFonts w:cs="Times New Roman"/>
                <w:b/>
                <w:bCs/>
              </w:rPr>
              <w:t>c) View statistically analyzed CGPA trend of students.</w:t>
            </w:r>
          </w:p>
        </w:tc>
        <w:tc>
          <w:tcPr>
            <w:tcW w:w="1570" w:type="dxa"/>
          </w:tcPr>
          <w:p w14:paraId="7686DAB9" w14:textId="77777777" w:rsidR="0098008C" w:rsidRPr="0098008C" w:rsidRDefault="0098008C" w:rsidP="0098008C">
            <w:pPr>
              <w:rPr>
                <w:rFonts w:cs="Times New Roman"/>
                <w:b/>
                <w:bCs/>
              </w:rPr>
            </w:pPr>
          </w:p>
        </w:tc>
        <w:tc>
          <w:tcPr>
            <w:tcW w:w="1246" w:type="dxa"/>
          </w:tcPr>
          <w:p w14:paraId="2E81D981" w14:textId="77777777" w:rsidR="0098008C" w:rsidRPr="0098008C" w:rsidRDefault="0098008C" w:rsidP="0098008C">
            <w:pPr>
              <w:rPr>
                <w:rFonts w:cs="Times New Roman"/>
              </w:rPr>
            </w:pPr>
            <w:r w:rsidRPr="0098008C">
              <w:rPr>
                <w:rFonts w:cs="Times New Roman"/>
                <w:b/>
                <w:bCs/>
              </w:rPr>
              <w:t>Computer/</w:t>
            </w:r>
          </w:p>
          <w:p w14:paraId="4681EBBA" w14:textId="77777777" w:rsidR="0098008C" w:rsidRPr="0098008C" w:rsidRDefault="0098008C" w:rsidP="0098008C">
            <w:pPr>
              <w:rPr>
                <w:rFonts w:cs="Times New Roman"/>
              </w:rPr>
            </w:pPr>
            <w:r w:rsidRPr="0098008C">
              <w:rPr>
                <w:rFonts w:cs="Times New Roman"/>
                <w:b/>
                <w:bCs/>
              </w:rPr>
              <w:t xml:space="preserve">Laptop </w:t>
            </w:r>
          </w:p>
          <w:p w14:paraId="013D0B73" w14:textId="77777777" w:rsidR="0098008C" w:rsidRPr="0098008C" w:rsidRDefault="0098008C" w:rsidP="0098008C">
            <w:pPr>
              <w:rPr>
                <w:rFonts w:cs="Times New Roman"/>
                <w:b/>
                <w:bCs/>
              </w:rPr>
            </w:pPr>
            <w:r w:rsidRPr="0098008C">
              <w:rPr>
                <w:rFonts w:cs="Times New Roman"/>
                <w:b/>
                <w:bCs/>
              </w:rPr>
              <w:t>a) User will need a computer to access SPMS</w:t>
            </w:r>
          </w:p>
          <w:p w14:paraId="1DECFC31" w14:textId="77777777" w:rsidR="0098008C" w:rsidRPr="0098008C" w:rsidRDefault="0098008C" w:rsidP="0098008C">
            <w:pPr>
              <w:rPr>
                <w:rFonts w:cs="Times New Roman"/>
                <w:b/>
                <w:bCs/>
              </w:rPr>
            </w:pPr>
          </w:p>
          <w:p w14:paraId="2793AD3C" w14:textId="77777777" w:rsidR="0098008C" w:rsidRPr="0098008C" w:rsidRDefault="0098008C" w:rsidP="0098008C">
            <w:pPr>
              <w:rPr>
                <w:rFonts w:cs="Times New Roman"/>
              </w:rPr>
            </w:pPr>
            <w:r w:rsidRPr="0098008C">
              <w:rPr>
                <w:rFonts w:cs="Times New Roman"/>
                <w:b/>
                <w:bCs/>
              </w:rPr>
              <w:t>Printer</w:t>
            </w:r>
          </w:p>
          <w:p w14:paraId="67699612" w14:textId="77777777" w:rsidR="0098008C" w:rsidRPr="0098008C" w:rsidRDefault="0098008C" w:rsidP="0098008C">
            <w:pPr>
              <w:rPr>
                <w:rFonts w:cs="Times New Roman"/>
                <w:b/>
                <w:bCs/>
              </w:rPr>
            </w:pPr>
            <w:r w:rsidRPr="0098008C">
              <w:rPr>
                <w:rFonts w:cs="Times New Roman"/>
                <w:b/>
                <w:bCs/>
              </w:rPr>
              <w:t>a) Used to print out the report if need be.</w:t>
            </w:r>
          </w:p>
          <w:p w14:paraId="58AF2CBB" w14:textId="77777777" w:rsidR="0098008C" w:rsidRPr="0098008C" w:rsidRDefault="0098008C" w:rsidP="0098008C">
            <w:pPr>
              <w:rPr>
                <w:rFonts w:cs="Times New Roman"/>
                <w:b/>
                <w:bCs/>
              </w:rPr>
            </w:pPr>
          </w:p>
          <w:p w14:paraId="5353F193" w14:textId="77777777" w:rsidR="0098008C" w:rsidRPr="0098008C" w:rsidRDefault="0098008C" w:rsidP="0098008C">
            <w:pPr>
              <w:rPr>
                <w:rFonts w:cs="Times New Roman"/>
              </w:rPr>
            </w:pPr>
            <w:r w:rsidRPr="0098008C">
              <w:rPr>
                <w:rFonts w:cs="Times New Roman"/>
                <w:b/>
                <w:bCs/>
              </w:rPr>
              <w:t xml:space="preserve">Networking Devices </w:t>
            </w:r>
          </w:p>
          <w:p w14:paraId="566786F7" w14:textId="77777777" w:rsidR="0098008C" w:rsidRPr="0098008C" w:rsidRDefault="0098008C" w:rsidP="0098008C">
            <w:pPr>
              <w:rPr>
                <w:rFonts w:cs="Times New Roman"/>
              </w:rPr>
            </w:pPr>
            <w:r w:rsidRPr="0098008C">
              <w:rPr>
                <w:rFonts w:cs="Times New Roman"/>
                <w:b/>
                <w:bCs/>
              </w:rPr>
              <w:t xml:space="preserve">(Router, </w:t>
            </w:r>
          </w:p>
          <w:p w14:paraId="5CB1A784" w14:textId="77777777" w:rsidR="0098008C" w:rsidRPr="0098008C" w:rsidRDefault="0098008C" w:rsidP="0098008C">
            <w:pPr>
              <w:rPr>
                <w:rFonts w:cs="Times New Roman"/>
              </w:rPr>
            </w:pPr>
            <w:r w:rsidRPr="0098008C">
              <w:rPr>
                <w:rFonts w:cs="Times New Roman"/>
                <w:b/>
                <w:bCs/>
              </w:rPr>
              <w:t xml:space="preserve">Switch, </w:t>
            </w:r>
          </w:p>
          <w:p w14:paraId="26746179" w14:textId="77777777" w:rsidR="0098008C" w:rsidRPr="0098008C" w:rsidRDefault="0098008C" w:rsidP="0098008C">
            <w:pPr>
              <w:rPr>
                <w:rFonts w:cs="Times New Roman"/>
              </w:rPr>
            </w:pPr>
            <w:r w:rsidRPr="0098008C">
              <w:rPr>
                <w:rFonts w:cs="Times New Roman"/>
                <w:b/>
                <w:bCs/>
              </w:rPr>
              <w:lastRenderedPageBreak/>
              <w:t xml:space="preserve">Bridge, Hub): </w:t>
            </w:r>
          </w:p>
          <w:p w14:paraId="59CC35B9" w14:textId="77777777" w:rsidR="0098008C" w:rsidRPr="0098008C" w:rsidRDefault="0098008C" w:rsidP="0098008C">
            <w:pPr>
              <w:rPr>
                <w:rFonts w:cs="Times New Roman"/>
                <w:b/>
                <w:bCs/>
              </w:rPr>
            </w:pPr>
          </w:p>
          <w:p w14:paraId="0A35E116" w14:textId="77777777" w:rsidR="0098008C" w:rsidRPr="0098008C" w:rsidRDefault="0098008C" w:rsidP="0098008C">
            <w:pPr>
              <w:rPr>
                <w:rFonts w:cs="Times New Roman"/>
                <w:b/>
                <w:bCs/>
              </w:rPr>
            </w:pPr>
            <w:r w:rsidRPr="0098008C">
              <w:rPr>
                <w:rFonts w:cs="Times New Roman"/>
                <w:b/>
                <w:bCs/>
              </w:rPr>
              <w:t>a) Used to</w:t>
            </w:r>
          </w:p>
          <w:p w14:paraId="5008CB87" w14:textId="77777777" w:rsidR="0098008C" w:rsidRPr="0098008C" w:rsidRDefault="0098008C" w:rsidP="0098008C">
            <w:pPr>
              <w:rPr>
                <w:rFonts w:cs="Times New Roman"/>
                <w:b/>
                <w:bCs/>
              </w:rPr>
            </w:pPr>
            <w:r w:rsidRPr="0098008C">
              <w:rPr>
                <w:rFonts w:cs="Times New Roman"/>
                <w:b/>
                <w:bCs/>
              </w:rPr>
              <w:t>access the</w:t>
            </w:r>
          </w:p>
          <w:p w14:paraId="7C74DF45" w14:textId="77777777" w:rsidR="0098008C" w:rsidRPr="0098008C" w:rsidRDefault="0098008C" w:rsidP="0098008C">
            <w:pPr>
              <w:rPr>
                <w:rFonts w:cs="Times New Roman"/>
                <w:b/>
                <w:bCs/>
              </w:rPr>
            </w:pPr>
            <w:r w:rsidRPr="0098008C">
              <w:rPr>
                <w:rFonts w:cs="Times New Roman"/>
                <w:b/>
                <w:bCs/>
              </w:rPr>
              <w:t>Internet.</w:t>
            </w:r>
          </w:p>
          <w:p w14:paraId="2AA6431E" w14:textId="77777777" w:rsidR="0098008C" w:rsidRPr="0098008C" w:rsidRDefault="0098008C" w:rsidP="0098008C">
            <w:pPr>
              <w:rPr>
                <w:rFonts w:cs="Times New Roman"/>
                <w:b/>
                <w:bCs/>
              </w:rPr>
            </w:pPr>
          </w:p>
        </w:tc>
        <w:tc>
          <w:tcPr>
            <w:tcW w:w="985" w:type="dxa"/>
          </w:tcPr>
          <w:p w14:paraId="4769A2DA" w14:textId="77777777" w:rsidR="0098008C" w:rsidRPr="0098008C" w:rsidRDefault="0098008C" w:rsidP="0098008C">
            <w:pPr>
              <w:rPr>
                <w:rFonts w:cs="Times New Roman"/>
              </w:rPr>
            </w:pPr>
            <w:r w:rsidRPr="0098008C">
              <w:rPr>
                <w:rFonts w:cs="Times New Roman"/>
                <w:b/>
                <w:bCs/>
              </w:rPr>
              <w:lastRenderedPageBreak/>
              <w:t>Operating</w:t>
            </w:r>
          </w:p>
          <w:p w14:paraId="3A994D94" w14:textId="77777777" w:rsidR="0098008C" w:rsidRPr="0098008C" w:rsidRDefault="0098008C" w:rsidP="0098008C">
            <w:pPr>
              <w:rPr>
                <w:rFonts w:cs="Times New Roman"/>
              </w:rPr>
            </w:pPr>
            <w:r w:rsidRPr="0098008C">
              <w:rPr>
                <w:rFonts w:cs="Times New Roman"/>
                <w:b/>
                <w:bCs/>
              </w:rPr>
              <w:t>Software</w:t>
            </w:r>
          </w:p>
          <w:p w14:paraId="2641EC14" w14:textId="77777777" w:rsidR="0098008C" w:rsidRPr="0098008C" w:rsidRDefault="0098008C" w:rsidP="0098008C">
            <w:pPr>
              <w:rPr>
                <w:rFonts w:cs="Times New Roman"/>
                <w:b/>
                <w:bCs/>
              </w:rPr>
            </w:pPr>
            <w:r w:rsidRPr="0098008C">
              <w:rPr>
                <w:rFonts w:cs="Times New Roman"/>
                <w:b/>
                <w:bCs/>
              </w:rPr>
              <w:t>a) The user uses it to execute SPMS</w:t>
            </w:r>
          </w:p>
          <w:p w14:paraId="4A0A6F6A" w14:textId="77777777" w:rsidR="0098008C" w:rsidRPr="0098008C" w:rsidRDefault="0098008C" w:rsidP="0098008C">
            <w:pPr>
              <w:rPr>
                <w:rFonts w:cs="Times New Roman"/>
                <w:b/>
                <w:bCs/>
              </w:rPr>
            </w:pPr>
          </w:p>
          <w:p w14:paraId="0D611F89" w14:textId="77777777" w:rsidR="0098008C" w:rsidRPr="0098008C" w:rsidRDefault="0098008C" w:rsidP="0098008C">
            <w:pPr>
              <w:rPr>
                <w:rFonts w:cs="Times New Roman"/>
              </w:rPr>
            </w:pPr>
            <w:r w:rsidRPr="0098008C">
              <w:rPr>
                <w:rFonts w:cs="Times New Roman"/>
                <w:b/>
                <w:bCs/>
              </w:rPr>
              <w:t>SPMS</w:t>
            </w:r>
          </w:p>
          <w:p w14:paraId="62037F11" w14:textId="77777777" w:rsidR="0098008C" w:rsidRPr="0098008C" w:rsidRDefault="0098008C" w:rsidP="0098008C">
            <w:pPr>
              <w:rPr>
                <w:rFonts w:cs="Times New Roman"/>
                <w:b/>
                <w:bCs/>
              </w:rPr>
            </w:pPr>
            <w:r w:rsidRPr="0098008C">
              <w:rPr>
                <w:rFonts w:cs="Times New Roman"/>
                <w:b/>
                <w:bCs/>
              </w:rPr>
              <w:t>a) A performance trend will be generated by the software.</w:t>
            </w:r>
          </w:p>
        </w:tc>
        <w:tc>
          <w:tcPr>
            <w:tcW w:w="1014" w:type="dxa"/>
          </w:tcPr>
          <w:p w14:paraId="3B2EA723" w14:textId="77777777" w:rsidR="0098008C" w:rsidRPr="0098008C" w:rsidRDefault="0098008C" w:rsidP="0098008C">
            <w:pPr>
              <w:rPr>
                <w:rFonts w:cs="Times New Roman"/>
              </w:rPr>
            </w:pPr>
            <w:r w:rsidRPr="0098008C">
              <w:rPr>
                <w:rFonts w:cs="Times New Roman"/>
                <w:b/>
                <w:bCs/>
              </w:rPr>
              <w:t>SPMS</w:t>
            </w:r>
          </w:p>
          <w:p w14:paraId="07CEBC24" w14:textId="77777777" w:rsidR="0098008C" w:rsidRPr="0098008C" w:rsidRDefault="0098008C" w:rsidP="0098008C">
            <w:pPr>
              <w:rPr>
                <w:rFonts w:cs="Times New Roman"/>
                <w:b/>
                <w:bCs/>
              </w:rPr>
            </w:pPr>
            <w:r w:rsidRPr="0098008C">
              <w:rPr>
                <w:rFonts w:cs="Times New Roman"/>
                <w:b/>
                <w:bCs/>
              </w:rPr>
              <w:t>Database</w:t>
            </w:r>
          </w:p>
          <w:p w14:paraId="21145D10" w14:textId="77777777" w:rsidR="0098008C" w:rsidRPr="0098008C" w:rsidRDefault="0098008C" w:rsidP="0098008C">
            <w:pPr>
              <w:rPr>
                <w:rFonts w:cs="Times New Roman"/>
                <w:b/>
                <w:bCs/>
              </w:rPr>
            </w:pPr>
            <w:r w:rsidRPr="0098008C">
              <w:rPr>
                <w:rFonts w:cs="Times New Roman"/>
                <w:b/>
                <w:bCs/>
              </w:rPr>
              <w:t>a) Obtain performance using the database.</w:t>
            </w:r>
          </w:p>
        </w:tc>
        <w:tc>
          <w:tcPr>
            <w:tcW w:w="1570" w:type="dxa"/>
          </w:tcPr>
          <w:p w14:paraId="2542FA31" w14:textId="77777777" w:rsidR="0098008C" w:rsidRPr="0098008C" w:rsidRDefault="0098008C" w:rsidP="0098008C">
            <w:pPr>
              <w:rPr>
                <w:rFonts w:cs="Times New Roman"/>
              </w:rPr>
            </w:pPr>
            <w:r w:rsidRPr="0098008C">
              <w:rPr>
                <w:rFonts w:cs="Times New Roman"/>
                <w:b/>
                <w:bCs/>
              </w:rPr>
              <w:t>Internet</w:t>
            </w:r>
          </w:p>
          <w:p w14:paraId="1584F94D"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5A71A732" w14:textId="77777777" w:rsidTr="00C120C8">
        <w:tc>
          <w:tcPr>
            <w:tcW w:w="1386" w:type="dxa"/>
          </w:tcPr>
          <w:p w14:paraId="685B67BA" w14:textId="77777777" w:rsidR="0098008C" w:rsidRPr="0098008C" w:rsidRDefault="0098008C" w:rsidP="0098008C">
            <w:pPr>
              <w:rPr>
                <w:rFonts w:cs="Times New Roman"/>
              </w:rPr>
            </w:pPr>
            <w:r w:rsidRPr="0098008C">
              <w:rPr>
                <w:rFonts w:cs="Times New Roman"/>
                <w:b/>
                <w:bCs/>
              </w:rPr>
              <w:lastRenderedPageBreak/>
              <w:t>Course-wise student performance based on CGPA</w:t>
            </w:r>
          </w:p>
        </w:tc>
        <w:tc>
          <w:tcPr>
            <w:tcW w:w="1579" w:type="dxa"/>
          </w:tcPr>
          <w:p w14:paraId="15A731D3" w14:textId="77777777" w:rsidR="0098008C" w:rsidRPr="0098008C" w:rsidRDefault="0098008C" w:rsidP="0098008C">
            <w:pPr>
              <w:rPr>
                <w:rFonts w:cs="Times New Roman"/>
              </w:rPr>
            </w:pPr>
            <w:r w:rsidRPr="0098008C">
              <w:rPr>
                <w:rFonts w:cs="Times New Roman"/>
                <w:b/>
                <w:bCs/>
              </w:rPr>
              <w:t>Student:</w:t>
            </w:r>
          </w:p>
          <w:p w14:paraId="4A2F2AAB" w14:textId="77777777" w:rsidR="0098008C" w:rsidRPr="0098008C" w:rsidRDefault="0098008C" w:rsidP="0098008C">
            <w:pPr>
              <w:rPr>
                <w:rFonts w:cs="Times New Roman"/>
                <w:b/>
                <w:bCs/>
              </w:rPr>
            </w:pPr>
            <w:r w:rsidRPr="0098008C">
              <w:rPr>
                <w:rFonts w:cs="Times New Roman"/>
                <w:b/>
                <w:bCs/>
              </w:rPr>
              <w:t>a) Logs into the system using</w:t>
            </w:r>
          </w:p>
          <w:p w14:paraId="0E84B2BF" w14:textId="77777777" w:rsidR="0098008C" w:rsidRPr="0098008C" w:rsidRDefault="0098008C" w:rsidP="0098008C">
            <w:pPr>
              <w:rPr>
                <w:rFonts w:cs="Times New Roman"/>
                <w:b/>
                <w:bCs/>
              </w:rPr>
            </w:pPr>
            <w:r w:rsidRPr="0098008C">
              <w:rPr>
                <w:rFonts w:cs="Times New Roman"/>
                <w:b/>
                <w:bCs/>
              </w:rPr>
              <w:t>Student-ID and</w:t>
            </w:r>
          </w:p>
          <w:p w14:paraId="13CA0DF3" w14:textId="77777777" w:rsidR="0098008C" w:rsidRPr="0098008C" w:rsidRDefault="0098008C" w:rsidP="0098008C">
            <w:pPr>
              <w:rPr>
                <w:rFonts w:cs="Times New Roman"/>
                <w:b/>
                <w:bCs/>
              </w:rPr>
            </w:pPr>
            <w:r w:rsidRPr="0098008C">
              <w:rPr>
                <w:rFonts w:cs="Times New Roman"/>
                <w:b/>
                <w:bCs/>
              </w:rPr>
              <w:t>password.</w:t>
            </w:r>
          </w:p>
          <w:p w14:paraId="4985DE78" w14:textId="77777777" w:rsidR="0098008C" w:rsidRPr="0098008C" w:rsidRDefault="0098008C" w:rsidP="0098008C">
            <w:pPr>
              <w:rPr>
                <w:rFonts w:cs="Times New Roman"/>
                <w:b/>
                <w:bCs/>
              </w:rPr>
            </w:pPr>
            <w:r w:rsidRPr="0098008C">
              <w:rPr>
                <w:rFonts w:cs="Times New Roman"/>
                <w:b/>
                <w:bCs/>
              </w:rPr>
              <w:t>b) Inputs the course</w:t>
            </w:r>
          </w:p>
          <w:p w14:paraId="2FB48E77" w14:textId="77777777" w:rsidR="0098008C" w:rsidRPr="0098008C" w:rsidRDefault="0098008C" w:rsidP="0098008C">
            <w:pPr>
              <w:rPr>
                <w:rFonts w:cs="Times New Roman"/>
                <w:b/>
                <w:bCs/>
              </w:rPr>
            </w:pPr>
            <w:r w:rsidRPr="0098008C">
              <w:rPr>
                <w:rFonts w:cs="Times New Roman"/>
                <w:b/>
                <w:bCs/>
              </w:rPr>
              <w:t>c) View self</w:t>
            </w:r>
          </w:p>
          <w:p w14:paraId="3CCA4226" w14:textId="77777777" w:rsidR="0098008C" w:rsidRPr="0098008C" w:rsidRDefault="0098008C" w:rsidP="0098008C">
            <w:pPr>
              <w:rPr>
                <w:rFonts w:cs="Times New Roman"/>
                <w:b/>
                <w:bCs/>
              </w:rPr>
            </w:pPr>
            <w:r w:rsidRPr="0098008C">
              <w:rPr>
                <w:rFonts w:cs="Times New Roman"/>
                <w:b/>
                <w:bCs/>
              </w:rPr>
              <w:t>GPA for the</w:t>
            </w:r>
          </w:p>
          <w:p w14:paraId="36587A41" w14:textId="77777777" w:rsidR="0098008C" w:rsidRPr="0098008C" w:rsidRDefault="0098008C" w:rsidP="0098008C">
            <w:pPr>
              <w:rPr>
                <w:rFonts w:cs="Times New Roman"/>
                <w:b/>
                <w:bCs/>
              </w:rPr>
            </w:pPr>
            <w:r w:rsidRPr="0098008C">
              <w:rPr>
                <w:rFonts w:cs="Times New Roman"/>
                <w:b/>
                <w:bCs/>
              </w:rPr>
              <w:t>course.</w:t>
            </w:r>
          </w:p>
          <w:p w14:paraId="7B56F044" w14:textId="77777777" w:rsidR="0098008C" w:rsidRPr="0098008C" w:rsidRDefault="0098008C" w:rsidP="0098008C">
            <w:pPr>
              <w:rPr>
                <w:rFonts w:cs="Times New Roman"/>
                <w:b/>
                <w:bCs/>
              </w:rPr>
            </w:pPr>
          </w:p>
          <w:p w14:paraId="514C6D0B" w14:textId="77777777" w:rsidR="0098008C" w:rsidRPr="0098008C" w:rsidRDefault="0098008C" w:rsidP="0098008C">
            <w:pPr>
              <w:rPr>
                <w:rFonts w:cs="Times New Roman"/>
                <w:b/>
                <w:bCs/>
              </w:rPr>
            </w:pPr>
          </w:p>
          <w:p w14:paraId="7C002113" w14:textId="77777777" w:rsidR="0098008C" w:rsidRPr="0098008C" w:rsidRDefault="0098008C" w:rsidP="0098008C">
            <w:pPr>
              <w:rPr>
                <w:rFonts w:cs="Times New Roman"/>
              </w:rPr>
            </w:pPr>
            <w:r w:rsidRPr="0098008C">
              <w:rPr>
                <w:rFonts w:cs="Times New Roman"/>
                <w:b/>
                <w:bCs/>
              </w:rPr>
              <w:t>Department Head:</w:t>
            </w:r>
          </w:p>
          <w:p w14:paraId="2C01CD31" w14:textId="77777777" w:rsidR="0098008C" w:rsidRPr="0098008C" w:rsidRDefault="0098008C" w:rsidP="0098008C">
            <w:pPr>
              <w:rPr>
                <w:rFonts w:cs="Times New Roman"/>
                <w:b/>
                <w:bCs/>
              </w:rPr>
            </w:pPr>
            <w:r w:rsidRPr="0098008C">
              <w:rPr>
                <w:rFonts w:cs="Times New Roman"/>
                <w:b/>
                <w:bCs/>
              </w:rPr>
              <w:t>a) Logs into the System using User-ID and</w:t>
            </w:r>
          </w:p>
          <w:p w14:paraId="5C298ADE" w14:textId="77777777" w:rsidR="0098008C" w:rsidRPr="0098008C" w:rsidRDefault="0098008C" w:rsidP="0098008C">
            <w:pPr>
              <w:rPr>
                <w:rFonts w:cs="Times New Roman"/>
                <w:b/>
                <w:bCs/>
              </w:rPr>
            </w:pPr>
            <w:r w:rsidRPr="0098008C">
              <w:rPr>
                <w:rFonts w:cs="Times New Roman"/>
                <w:b/>
                <w:bCs/>
              </w:rPr>
              <w:t>password.</w:t>
            </w:r>
          </w:p>
          <w:p w14:paraId="40C15E16" w14:textId="77777777" w:rsidR="0098008C" w:rsidRPr="0098008C" w:rsidRDefault="0098008C" w:rsidP="0098008C">
            <w:pPr>
              <w:rPr>
                <w:rFonts w:cs="Times New Roman"/>
                <w:b/>
                <w:bCs/>
              </w:rPr>
            </w:pPr>
            <w:r w:rsidRPr="0098008C">
              <w:rPr>
                <w:rFonts w:cs="Times New Roman"/>
                <w:b/>
                <w:bCs/>
              </w:rPr>
              <w:t>b) Inputs the desired time-</w:t>
            </w:r>
          </w:p>
          <w:p w14:paraId="554339FF" w14:textId="77777777" w:rsidR="0098008C" w:rsidRPr="0098008C" w:rsidRDefault="0098008C" w:rsidP="0098008C">
            <w:pPr>
              <w:rPr>
                <w:rFonts w:cs="Times New Roman"/>
                <w:b/>
                <w:bCs/>
              </w:rPr>
            </w:pPr>
            <w:r w:rsidRPr="0098008C">
              <w:rPr>
                <w:rFonts w:cs="Times New Roman"/>
                <w:b/>
                <w:bCs/>
              </w:rPr>
              <w:t>period Course-ID</w:t>
            </w:r>
          </w:p>
          <w:p w14:paraId="0F14DAD5" w14:textId="77777777" w:rsidR="0098008C" w:rsidRPr="0098008C" w:rsidRDefault="0098008C" w:rsidP="0098008C">
            <w:pPr>
              <w:rPr>
                <w:rFonts w:cs="Times New Roman"/>
                <w:b/>
                <w:bCs/>
              </w:rPr>
            </w:pPr>
            <w:r w:rsidRPr="0098008C">
              <w:rPr>
                <w:rFonts w:cs="Times New Roman"/>
                <w:b/>
                <w:bCs/>
              </w:rPr>
              <w:t>c) View statistically analyzed GPA trend of Students.</w:t>
            </w:r>
          </w:p>
          <w:p w14:paraId="2E1BE623" w14:textId="77777777" w:rsidR="0098008C" w:rsidRPr="0098008C" w:rsidRDefault="0098008C" w:rsidP="0098008C">
            <w:pPr>
              <w:rPr>
                <w:rFonts w:cs="Times New Roman"/>
                <w:b/>
                <w:bCs/>
              </w:rPr>
            </w:pPr>
          </w:p>
          <w:p w14:paraId="7F588E80" w14:textId="77777777" w:rsidR="0098008C" w:rsidRPr="0098008C" w:rsidRDefault="0098008C" w:rsidP="0098008C">
            <w:pPr>
              <w:rPr>
                <w:rFonts w:cs="Times New Roman"/>
                <w:b/>
                <w:bCs/>
              </w:rPr>
            </w:pPr>
          </w:p>
          <w:p w14:paraId="035FB0C7" w14:textId="77777777" w:rsidR="0098008C" w:rsidRPr="0098008C" w:rsidRDefault="0098008C" w:rsidP="0098008C">
            <w:pPr>
              <w:rPr>
                <w:rFonts w:cs="Times New Roman"/>
              </w:rPr>
            </w:pPr>
            <w:r w:rsidRPr="0098008C">
              <w:rPr>
                <w:rFonts w:cs="Times New Roman"/>
                <w:b/>
                <w:bCs/>
              </w:rPr>
              <w:t>Registrar’s office:</w:t>
            </w:r>
          </w:p>
          <w:p w14:paraId="090D618B" w14:textId="77777777" w:rsidR="0098008C" w:rsidRPr="0098008C" w:rsidRDefault="0098008C" w:rsidP="0098008C">
            <w:pPr>
              <w:rPr>
                <w:rFonts w:cs="Times New Roman"/>
                <w:b/>
                <w:bCs/>
              </w:rPr>
            </w:pPr>
            <w:r w:rsidRPr="0098008C">
              <w:rPr>
                <w:rFonts w:cs="Times New Roman"/>
                <w:b/>
                <w:bCs/>
              </w:rPr>
              <w:t>a) Logs into the System using</w:t>
            </w:r>
          </w:p>
          <w:p w14:paraId="6163BB28" w14:textId="77777777" w:rsidR="0098008C" w:rsidRPr="0098008C" w:rsidRDefault="0098008C" w:rsidP="0098008C">
            <w:pPr>
              <w:rPr>
                <w:rFonts w:cs="Times New Roman"/>
                <w:b/>
                <w:bCs/>
              </w:rPr>
            </w:pPr>
            <w:r w:rsidRPr="0098008C">
              <w:rPr>
                <w:rFonts w:cs="Times New Roman"/>
                <w:b/>
                <w:bCs/>
              </w:rPr>
              <w:t>Admin-ID and</w:t>
            </w:r>
          </w:p>
          <w:p w14:paraId="4A0FC712" w14:textId="77777777" w:rsidR="0098008C" w:rsidRPr="0098008C" w:rsidRDefault="0098008C" w:rsidP="0098008C">
            <w:pPr>
              <w:rPr>
                <w:rFonts w:cs="Times New Roman"/>
                <w:b/>
                <w:bCs/>
              </w:rPr>
            </w:pPr>
            <w:r w:rsidRPr="0098008C">
              <w:rPr>
                <w:rFonts w:cs="Times New Roman"/>
                <w:b/>
                <w:bCs/>
              </w:rPr>
              <w:t>password.</w:t>
            </w:r>
          </w:p>
          <w:p w14:paraId="5A54D9B3" w14:textId="77777777" w:rsidR="0098008C" w:rsidRPr="0098008C" w:rsidRDefault="0098008C" w:rsidP="0098008C">
            <w:pPr>
              <w:rPr>
                <w:rFonts w:cs="Times New Roman"/>
                <w:b/>
                <w:bCs/>
              </w:rPr>
            </w:pPr>
            <w:r w:rsidRPr="0098008C">
              <w:rPr>
                <w:rFonts w:cs="Times New Roman"/>
                <w:b/>
                <w:bCs/>
              </w:rPr>
              <w:t>b) Inputs the</w:t>
            </w:r>
          </w:p>
          <w:p w14:paraId="043091E8" w14:textId="77777777" w:rsidR="0098008C" w:rsidRPr="0098008C" w:rsidRDefault="0098008C" w:rsidP="0098008C">
            <w:pPr>
              <w:rPr>
                <w:rFonts w:cs="Times New Roman"/>
                <w:b/>
                <w:bCs/>
              </w:rPr>
            </w:pPr>
            <w:r w:rsidRPr="0098008C">
              <w:rPr>
                <w:rFonts w:cs="Times New Roman"/>
                <w:b/>
                <w:bCs/>
              </w:rPr>
              <w:t>desired time</w:t>
            </w:r>
          </w:p>
          <w:p w14:paraId="565A17A5" w14:textId="77777777" w:rsidR="0098008C" w:rsidRPr="0098008C" w:rsidRDefault="0098008C" w:rsidP="0098008C">
            <w:pPr>
              <w:rPr>
                <w:rFonts w:cs="Times New Roman"/>
                <w:b/>
                <w:bCs/>
              </w:rPr>
            </w:pPr>
            <w:r w:rsidRPr="0098008C">
              <w:rPr>
                <w:rFonts w:cs="Times New Roman"/>
                <w:b/>
                <w:bCs/>
              </w:rPr>
              <w:lastRenderedPageBreak/>
              <w:t>-period and coursed</w:t>
            </w:r>
          </w:p>
          <w:p w14:paraId="5949EEC7" w14:textId="77777777" w:rsidR="0098008C" w:rsidRPr="0098008C" w:rsidRDefault="0098008C" w:rsidP="0098008C">
            <w:pPr>
              <w:rPr>
                <w:rFonts w:cs="Times New Roman"/>
                <w:b/>
                <w:bCs/>
              </w:rPr>
            </w:pPr>
            <w:r w:rsidRPr="0098008C">
              <w:rPr>
                <w:rFonts w:cs="Times New Roman"/>
                <w:b/>
                <w:bCs/>
              </w:rPr>
              <w:t>c) view</w:t>
            </w:r>
          </w:p>
          <w:p w14:paraId="045A4055" w14:textId="77777777" w:rsidR="0098008C" w:rsidRPr="0098008C" w:rsidRDefault="0098008C" w:rsidP="0098008C">
            <w:pPr>
              <w:rPr>
                <w:rFonts w:cs="Times New Roman"/>
                <w:b/>
                <w:bCs/>
              </w:rPr>
            </w:pPr>
            <w:r w:rsidRPr="0098008C">
              <w:rPr>
                <w:rFonts w:cs="Times New Roman"/>
                <w:b/>
                <w:bCs/>
              </w:rPr>
              <w:t xml:space="preserve">statistically </w:t>
            </w:r>
            <w:proofErr w:type="gramStart"/>
            <w:r w:rsidRPr="0098008C">
              <w:rPr>
                <w:rFonts w:cs="Times New Roman"/>
                <w:b/>
                <w:bCs/>
              </w:rPr>
              <w:t>analyzed</w:t>
            </w:r>
            <w:proofErr w:type="gramEnd"/>
          </w:p>
          <w:p w14:paraId="1562AFE8" w14:textId="77777777" w:rsidR="0098008C" w:rsidRPr="0098008C" w:rsidRDefault="0098008C" w:rsidP="0098008C">
            <w:pPr>
              <w:rPr>
                <w:rFonts w:cs="Times New Roman"/>
                <w:b/>
                <w:bCs/>
              </w:rPr>
            </w:pPr>
            <w:r w:rsidRPr="0098008C">
              <w:rPr>
                <w:rFonts w:cs="Times New Roman"/>
                <w:b/>
                <w:bCs/>
              </w:rPr>
              <w:t>GPA trend of</w:t>
            </w:r>
          </w:p>
          <w:p w14:paraId="06032583" w14:textId="77777777" w:rsidR="0098008C" w:rsidRPr="0098008C" w:rsidRDefault="0098008C" w:rsidP="0098008C">
            <w:pPr>
              <w:rPr>
                <w:rFonts w:cs="Times New Roman"/>
                <w:b/>
                <w:bCs/>
              </w:rPr>
            </w:pPr>
            <w:r w:rsidRPr="0098008C">
              <w:rPr>
                <w:rFonts w:cs="Times New Roman"/>
                <w:b/>
                <w:bCs/>
              </w:rPr>
              <w:t>students.</w:t>
            </w:r>
          </w:p>
          <w:p w14:paraId="41C2B7FB" w14:textId="77777777" w:rsidR="0098008C" w:rsidRPr="0098008C" w:rsidRDefault="0098008C" w:rsidP="0098008C">
            <w:pPr>
              <w:rPr>
                <w:rFonts w:cs="Times New Roman"/>
                <w:b/>
                <w:bCs/>
              </w:rPr>
            </w:pPr>
          </w:p>
          <w:p w14:paraId="6618E429" w14:textId="77777777" w:rsidR="0098008C" w:rsidRPr="0098008C" w:rsidRDefault="0098008C" w:rsidP="0098008C">
            <w:pPr>
              <w:rPr>
                <w:rFonts w:cs="Times New Roman"/>
                <w:b/>
                <w:bCs/>
              </w:rPr>
            </w:pPr>
          </w:p>
          <w:p w14:paraId="63F5D9C6" w14:textId="77777777" w:rsidR="0098008C" w:rsidRPr="0098008C" w:rsidRDefault="0098008C" w:rsidP="0098008C">
            <w:pPr>
              <w:rPr>
                <w:rFonts w:cs="Times New Roman"/>
              </w:rPr>
            </w:pPr>
            <w:r w:rsidRPr="0098008C">
              <w:rPr>
                <w:rFonts w:cs="Times New Roman"/>
                <w:b/>
                <w:bCs/>
              </w:rPr>
              <w:t>Faculty:</w:t>
            </w:r>
          </w:p>
          <w:p w14:paraId="69B07BCF" w14:textId="77777777" w:rsidR="0098008C" w:rsidRPr="0098008C" w:rsidRDefault="0098008C" w:rsidP="0098008C">
            <w:pPr>
              <w:rPr>
                <w:rFonts w:cs="Times New Roman"/>
                <w:b/>
                <w:bCs/>
              </w:rPr>
            </w:pPr>
            <w:r w:rsidRPr="0098008C">
              <w:rPr>
                <w:rFonts w:cs="Times New Roman"/>
                <w:b/>
                <w:bCs/>
              </w:rPr>
              <w:t>a) Logs into the System</w:t>
            </w:r>
          </w:p>
          <w:p w14:paraId="328AB035" w14:textId="77777777" w:rsidR="0098008C" w:rsidRPr="0098008C" w:rsidRDefault="0098008C" w:rsidP="0098008C">
            <w:pPr>
              <w:rPr>
                <w:rFonts w:cs="Times New Roman"/>
                <w:b/>
                <w:bCs/>
              </w:rPr>
            </w:pPr>
            <w:r w:rsidRPr="0098008C">
              <w:rPr>
                <w:rFonts w:cs="Times New Roman"/>
                <w:b/>
                <w:bCs/>
              </w:rPr>
              <w:t>using</w:t>
            </w:r>
          </w:p>
          <w:p w14:paraId="0D96AC56" w14:textId="77777777" w:rsidR="0098008C" w:rsidRPr="0098008C" w:rsidRDefault="0098008C" w:rsidP="0098008C">
            <w:pPr>
              <w:rPr>
                <w:rFonts w:cs="Times New Roman"/>
                <w:b/>
                <w:bCs/>
              </w:rPr>
            </w:pPr>
            <w:r w:rsidRPr="0098008C">
              <w:rPr>
                <w:rFonts w:cs="Times New Roman"/>
                <w:b/>
                <w:bCs/>
              </w:rPr>
              <w:t>Faculty-ID</w:t>
            </w:r>
          </w:p>
          <w:p w14:paraId="685E12DE" w14:textId="77777777" w:rsidR="0098008C" w:rsidRPr="0098008C" w:rsidRDefault="0098008C" w:rsidP="0098008C">
            <w:pPr>
              <w:rPr>
                <w:rFonts w:cs="Times New Roman"/>
                <w:b/>
                <w:bCs/>
              </w:rPr>
            </w:pPr>
            <w:r w:rsidRPr="0098008C">
              <w:rPr>
                <w:rFonts w:cs="Times New Roman"/>
                <w:b/>
                <w:bCs/>
              </w:rPr>
              <w:t>and</w:t>
            </w:r>
          </w:p>
          <w:p w14:paraId="7C06AE41" w14:textId="77777777" w:rsidR="0098008C" w:rsidRPr="0098008C" w:rsidRDefault="0098008C" w:rsidP="0098008C">
            <w:pPr>
              <w:rPr>
                <w:rFonts w:cs="Times New Roman"/>
                <w:b/>
                <w:bCs/>
              </w:rPr>
            </w:pPr>
            <w:r w:rsidRPr="0098008C">
              <w:rPr>
                <w:rFonts w:cs="Times New Roman"/>
                <w:b/>
                <w:bCs/>
              </w:rPr>
              <w:t>password.</w:t>
            </w:r>
          </w:p>
          <w:p w14:paraId="2757EB20" w14:textId="77777777" w:rsidR="0098008C" w:rsidRPr="0098008C" w:rsidRDefault="0098008C" w:rsidP="0098008C">
            <w:pPr>
              <w:rPr>
                <w:rFonts w:cs="Times New Roman"/>
                <w:b/>
                <w:bCs/>
              </w:rPr>
            </w:pPr>
            <w:r w:rsidRPr="0098008C">
              <w:rPr>
                <w:rFonts w:cs="Times New Roman"/>
                <w:b/>
                <w:bCs/>
              </w:rPr>
              <w:t>b) Inputs the</w:t>
            </w:r>
          </w:p>
          <w:p w14:paraId="72E3F9AC" w14:textId="77777777" w:rsidR="0098008C" w:rsidRPr="0098008C" w:rsidRDefault="0098008C" w:rsidP="0098008C">
            <w:pPr>
              <w:rPr>
                <w:rFonts w:cs="Times New Roman"/>
                <w:b/>
                <w:bCs/>
              </w:rPr>
            </w:pPr>
            <w:r w:rsidRPr="0098008C">
              <w:rPr>
                <w:rFonts w:cs="Times New Roman"/>
                <w:b/>
                <w:bCs/>
              </w:rPr>
              <w:t xml:space="preserve">desired </w:t>
            </w:r>
            <w:proofErr w:type="gramStart"/>
            <w:r w:rsidRPr="0098008C">
              <w:rPr>
                <w:rFonts w:cs="Times New Roman"/>
                <w:b/>
                <w:bCs/>
              </w:rPr>
              <w:t>time period</w:t>
            </w:r>
            <w:proofErr w:type="gramEnd"/>
          </w:p>
          <w:p w14:paraId="2EEE2D87" w14:textId="77777777" w:rsidR="0098008C" w:rsidRPr="0098008C" w:rsidRDefault="0098008C" w:rsidP="0098008C">
            <w:pPr>
              <w:rPr>
                <w:rFonts w:cs="Times New Roman"/>
                <w:b/>
                <w:bCs/>
              </w:rPr>
            </w:pPr>
            <w:r w:rsidRPr="0098008C">
              <w:rPr>
                <w:rFonts w:cs="Times New Roman"/>
                <w:b/>
                <w:bCs/>
              </w:rPr>
              <w:t>Course-ID</w:t>
            </w:r>
          </w:p>
          <w:p w14:paraId="02555935" w14:textId="77777777" w:rsidR="0098008C" w:rsidRPr="0098008C" w:rsidRDefault="0098008C" w:rsidP="0098008C">
            <w:pPr>
              <w:rPr>
                <w:rFonts w:cs="Times New Roman"/>
                <w:b/>
                <w:bCs/>
              </w:rPr>
            </w:pPr>
            <w:r w:rsidRPr="0098008C">
              <w:rPr>
                <w:rFonts w:cs="Times New Roman"/>
                <w:b/>
                <w:bCs/>
              </w:rPr>
              <w:t>under the</w:t>
            </w:r>
          </w:p>
          <w:p w14:paraId="1F4BEC78" w14:textId="77777777" w:rsidR="0098008C" w:rsidRPr="0098008C" w:rsidRDefault="0098008C" w:rsidP="0098008C">
            <w:pPr>
              <w:rPr>
                <w:rFonts w:cs="Times New Roman"/>
                <w:b/>
                <w:bCs/>
              </w:rPr>
            </w:pPr>
            <w:r w:rsidRPr="0098008C">
              <w:rPr>
                <w:rFonts w:cs="Times New Roman"/>
                <w:b/>
                <w:bCs/>
              </w:rPr>
              <w:t>faculty</w:t>
            </w:r>
          </w:p>
          <w:p w14:paraId="3EBB8380" w14:textId="77777777" w:rsidR="0098008C" w:rsidRPr="0098008C" w:rsidRDefault="0098008C" w:rsidP="0098008C">
            <w:pPr>
              <w:rPr>
                <w:rFonts w:cs="Times New Roman"/>
                <w:b/>
                <w:bCs/>
              </w:rPr>
            </w:pPr>
            <w:r w:rsidRPr="0098008C">
              <w:rPr>
                <w:rFonts w:cs="Times New Roman"/>
                <w:b/>
                <w:bCs/>
              </w:rPr>
              <w:t>c)view</w:t>
            </w:r>
          </w:p>
          <w:p w14:paraId="3AB0900E" w14:textId="77777777" w:rsidR="0098008C" w:rsidRPr="0098008C" w:rsidRDefault="0098008C" w:rsidP="0098008C">
            <w:pPr>
              <w:rPr>
                <w:rFonts w:cs="Times New Roman"/>
                <w:b/>
                <w:bCs/>
              </w:rPr>
            </w:pPr>
            <w:r w:rsidRPr="0098008C">
              <w:rPr>
                <w:rFonts w:cs="Times New Roman"/>
                <w:b/>
                <w:bCs/>
              </w:rPr>
              <w:t xml:space="preserve">statistically </w:t>
            </w:r>
            <w:proofErr w:type="gramStart"/>
            <w:r w:rsidRPr="0098008C">
              <w:rPr>
                <w:rFonts w:cs="Times New Roman"/>
                <w:b/>
                <w:bCs/>
              </w:rPr>
              <w:t>analyzed</w:t>
            </w:r>
            <w:proofErr w:type="gramEnd"/>
          </w:p>
          <w:p w14:paraId="229338A9" w14:textId="77777777" w:rsidR="0098008C" w:rsidRPr="0098008C" w:rsidRDefault="0098008C" w:rsidP="0098008C">
            <w:pPr>
              <w:rPr>
                <w:rFonts w:cs="Times New Roman"/>
                <w:b/>
                <w:bCs/>
              </w:rPr>
            </w:pPr>
            <w:r w:rsidRPr="0098008C">
              <w:rPr>
                <w:rFonts w:cs="Times New Roman"/>
                <w:b/>
                <w:bCs/>
              </w:rPr>
              <w:t>GPA trend of</w:t>
            </w:r>
          </w:p>
          <w:p w14:paraId="04F1817E" w14:textId="77777777" w:rsidR="0098008C" w:rsidRPr="0098008C" w:rsidRDefault="0098008C" w:rsidP="0098008C">
            <w:pPr>
              <w:rPr>
                <w:rFonts w:cs="Times New Roman"/>
                <w:b/>
                <w:bCs/>
              </w:rPr>
            </w:pPr>
            <w:r w:rsidRPr="0098008C">
              <w:rPr>
                <w:rFonts w:cs="Times New Roman"/>
                <w:b/>
                <w:bCs/>
              </w:rPr>
              <w:t>students who faculty’s</w:t>
            </w:r>
          </w:p>
          <w:p w14:paraId="400166EF" w14:textId="77777777" w:rsidR="0098008C" w:rsidRPr="0098008C" w:rsidRDefault="0098008C" w:rsidP="0098008C">
            <w:pPr>
              <w:rPr>
                <w:rFonts w:cs="Times New Roman"/>
                <w:b/>
                <w:bCs/>
              </w:rPr>
            </w:pPr>
            <w:r w:rsidRPr="0098008C">
              <w:rPr>
                <w:rFonts w:cs="Times New Roman"/>
                <w:b/>
                <w:bCs/>
              </w:rPr>
              <w:t>section.</w:t>
            </w:r>
          </w:p>
          <w:p w14:paraId="10D6C674" w14:textId="77777777" w:rsidR="0098008C" w:rsidRPr="0098008C" w:rsidRDefault="0098008C" w:rsidP="0098008C">
            <w:pPr>
              <w:rPr>
                <w:rFonts w:cs="Times New Roman"/>
                <w:b/>
                <w:bCs/>
              </w:rPr>
            </w:pPr>
          </w:p>
          <w:p w14:paraId="1A880BA3" w14:textId="77777777" w:rsidR="0098008C" w:rsidRPr="0098008C" w:rsidRDefault="0098008C" w:rsidP="0098008C">
            <w:pPr>
              <w:rPr>
                <w:rFonts w:cs="Times New Roman"/>
                <w:b/>
                <w:bCs/>
              </w:rPr>
            </w:pPr>
          </w:p>
          <w:p w14:paraId="7033283B" w14:textId="77777777" w:rsidR="0098008C" w:rsidRPr="0098008C" w:rsidRDefault="0098008C" w:rsidP="0098008C">
            <w:pPr>
              <w:rPr>
                <w:rFonts w:cs="Times New Roman"/>
              </w:rPr>
            </w:pPr>
            <w:r w:rsidRPr="0098008C">
              <w:rPr>
                <w:rFonts w:cs="Times New Roman"/>
                <w:b/>
                <w:bCs/>
              </w:rPr>
              <w:t>Higher Authority:</w:t>
            </w:r>
          </w:p>
          <w:p w14:paraId="759B4C3A" w14:textId="77777777" w:rsidR="0098008C" w:rsidRPr="0098008C" w:rsidRDefault="0098008C" w:rsidP="0098008C">
            <w:pPr>
              <w:rPr>
                <w:rFonts w:cs="Times New Roman"/>
                <w:b/>
                <w:bCs/>
              </w:rPr>
            </w:pPr>
            <w:r w:rsidRPr="0098008C">
              <w:rPr>
                <w:rFonts w:cs="Times New Roman"/>
                <w:b/>
                <w:bCs/>
              </w:rPr>
              <w:t>a) Logs into</w:t>
            </w:r>
          </w:p>
          <w:p w14:paraId="61C84361" w14:textId="77777777" w:rsidR="0098008C" w:rsidRPr="0098008C" w:rsidRDefault="0098008C" w:rsidP="0098008C">
            <w:pPr>
              <w:rPr>
                <w:rFonts w:cs="Times New Roman"/>
                <w:b/>
                <w:bCs/>
              </w:rPr>
            </w:pPr>
            <w:r w:rsidRPr="0098008C">
              <w:rPr>
                <w:rFonts w:cs="Times New Roman"/>
                <w:b/>
                <w:bCs/>
              </w:rPr>
              <w:t>the system</w:t>
            </w:r>
          </w:p>
          <w:p w14:paraId="5ACDD93F" w14:textId="77777777" w:rsidR="0098008C" w:rsidRPr="0098008C" w:rsidRDefault="0098008C" w:rsidP="0098008C">
            <w:pPr>
              <w:rPr>
                <w:rFonts w:cs="Times New Roman"/>
                <w:b/>
                <w:bCs/>
              </w:rPr>
            </w:pPr>
            <w:r w:rsidRPr="0098008C">
              <w:rPr>
                <w:rFonts w:cs="Times New Roman"/>
                <w:b/>
                <w:bCs/>
              </w:rPr>
              <w:t xml:space="preserve">using </w:t>
            </w:r>
            <w:proofErr w:type="gramStart"/>
            <w:r w:rsidRPr="0098008C">
              <w:rPr>
                <w:rFonts w:cs="Times New Roman"/>
                <w:b/>
                <w:bCs/>
              </w:rPr>
              <w:t>their</w:t>
            </w:r>
            <w:proofErr w:type="gramEnd"/>
          </w:p>
          <w:p w14:paraId="26142D24" w14:textId="77777777" w:rsidR="0098008C" w:rsidRPr="0098008C" w:rsidRDefault="0098008C" w:rsidP="0098008C">
            <w:pPr>
              <w:rPr>
                <w:rFonts w:cs="Times New Roman"/>
                <w:b/>
                <w:bCs/>
              </w:rPr>
            </w:pPr>
            <w:r w:rsidRPr="0098008C">
              <w:rPr>
                <w:rFonts w:cs="Times New Roman"/>
                <w:b/>
                <w:bCs/>
              </w:rPr>
              <w:t>User-ID</w:t>
            </w:r>
          </w:p>
          <w:p w14:paraId="6F147D17" w14:textId="77777777" w:rsidR="0098008C" w:rsidRPr="0098008C" w:rsidRDefault="0098008C" w:rsidP="0098008C">
            <w:pPr>
              <w:rPr>
                <w:rFonts w:cs="Times New Roman"/>
                <w:b/>
                <w:bCs/>
              </w:rPr>
            </w:pPr>
            <w:r w:rsidRPr="0098008C">
              <w:rPr>
                <w:rFonts w:cs="Times New Roman"/>
                <w:b/>
                <w:bCs/>
              </w:rPr>
              <w:t>and</w:t>
            </w:r>
          </w:p>
          <w:p w14:paraId="000FD259" w14:textId="77777777" w:rsidR="0098008C" w:rsidRPr="0098008C" w:rsidRDefault="0098008C" w:rsidP="0098008C">
            <w:pPr>
              <w:rPr>
                <w:rFonts w:cs="Times New Roman"/>
                <w:b/>
                <w:bCs/>
              </w:rPr>
            </w:pPr>
            <w:r w:rsidRPr="0098008C">
              <w:rPr>
                <w:rFonts w:cs="Times New Roman"/>
                <w:b/>
                <w:bCs/>
              </w:rPr>
              <w:t>password.</w:t>
            </w:r>
          </w:p>
          <w:p w14:paraId="7A053E86" w14:textId="77777777" w:rsidR="0098008C" w:rsidRPr="0098008C" w:rsidRDefault="0098008C" w:rsidP="0098008C">
            <w:pPr>
              <w:rPr>
                <w:rFonts w:cs="Times New Roman"/>
                <w:b/>
                <w:bCs/>
              </w:rPr>
            </w:pPr>
            <w:r w:rsidRPr="0098008C">
              <w:rPr>
                <w:rFonts w:cs="Times New Roman"/>
                <w:b/>
                <w:bCs/>
              </w:rPr>
              <w:t>b) Inputs the</w:t>
            </w:r>
          </w:p>
          <w:p w14:paraId="363CA29A" w14:textId="77777777" w:rsidR="0098008C" w:rsidRPr="0098008C" w:rsidRDefault="0098008C" w:rsidP="0098008C">
            <w:pPr>
              <w:rPr>
                <w:rFonts w:cs="Times New Roman"/>
                <w:b/>
                <w:bCs/>
              </w:rPr>
            </w:pPr>
            <w:r w:rsidRPr="0098008C">
              <w:rPr>
                <w:rFonts w:cs="Times New Roman"/>
                <w:b/>
                <w:bCs/>
              </w:rPr>
              <w:t>desired time-</w:t>
            </w:r>
          </w:p>
          <w:p w14:paraId="4F36C23D" w14:textId="77777777" w:rsidR="0098008C" w:rsidRPr="0098008C" w:rsidRDefault="0098008C" w:rsidP="0098008C">
            <w:pPr>
              <w:rPr>
                <w:rFonts w:cs="Times New Roman"/>
                <w:b/>
                <w:bCs/>
              </w:rPr>
            </w:pPr>
            <w:r w:rsidRPr="0098008C">
              <w:rPr>
                <w:rFonts w:cs="Times New Roman"/>
                <w:b/>
                <w:bCs/>
              </w:rPr>
              <w:t>period and</w:t>
            </w:r>
          </w:p>
          <w:p w14:paraId="02C68544" w14:textId="77777777" w:rsidR="0098008C" w:rsidRPr="0098008C" w:rsidRDefault="0098008C" w:rsidP="0098008C">
            <w:pPr>
              <w:rPr>
                <w:rFonts w:cs="Times New Roman"/>
                <w:b/>
                <w:bCs/>
              </w:rPr>
            </w:pPr>
            <w:r w:rsidRPr="0098008C">
              <w:rPr>
                <w:rFonts w:cs="Times New Roman"/>
                <w:b/>
                <w:bCs/>
              </w:rPr>
              <w:t xml:space="preserve"> Course-ID</w:t>
            </w:r>
          </w:p>
          <w:p w14:paraId="14F332C9" w14:textId="77777777" w:rsidR="0098008C" w:rsidRPr="0098008C" w:rsidRDefault="0098008C" w:rsidP="0098008C">
            <w:pPr>
              <w:rPr>
                <w:rFonts w:cs="Times New Roman"/>
                <w:b/>
                <w:bCs/>
              </w:rPr>
            </w:pPr>
            <w:r w:rsidRPr="0098008C">
              <w:rPr>
                <w:rFonts w:cs="Times New Roman"/>
                <w:b/>
                <w:bCs/>
              </w:rPr>
              <w:t>c)View</w:t>
            </w:r>
          </w:p>
          <w:p w14:paraId="50EFFB86" w14:textId="77777777" w:rsidR="0098008C" w:rsidRPr="0098008C" w:rsidRDefault="0098008C" w:rsidP="0098008C">
            <w:pPr>
              <w:rPr>
                <w:rFonts w:cs="Times New Roman"/>
                <w:b/>
                <w:bCs/>
              </w:rPr>
            </w:pPr>
            <w:r w:rsidRPr="0098008C">
              <w:rPr>
                <w:rFonts w:cs="Times New Roman"/>
                <w:b/>
                <w:bCs/>
              </w:rPr>
              <w:t xml:space="preserve">statistically </w:t>
            </w:r>
            <w:proofErr w:type="gramStart"/>
            <w:r w:rsidRPr="0098008C">
              <w:rPr>
                <w:rFonts w:cs="Times New Roman"/>
                <w:b/>
                <w:bCs/>
              </w:rPr>
              <w:t>analyzed</w:t>
            </w:r>
            <w:proofErr w:type="gramEnd"/>
          </w:p>
          <w:p w14:paraId="21911E7F" w14:textId="77777777" w:rsidR="0098008C" w:rsidRPr="0098008C" w:rsidRDefault="0098008C" w:rsidP="0098008C">
            <w:pPr>
              <w:rPr>
                <w:rFonts w:cs="Times New Roman"/>
                <w:b/>
                <w:bCs/>
              </w:rPr>
            </w:pPr>
            <w:r w:rsidRPr="0098008C">
              <w:rPr>
                <w:rFonts w:cs="Times New Roman"/>
                <w:b/>
                <w:bCs/>
              </w:rPr>
              <w:t>GPA trend of</w:t>
            </w:r>
          </w:p>
          <w:p w14:paraId="574BA74E" w14:textId="77777777" w:rsidR="0098008C" w:rsidRPr="0098008C" w:rsidRDefault="0098008C" w:rsidP="0098008C">
            <w:pPr>
              <w:rPr>
                <w:rFonts w:cs="Times New Roman"/>
                <w:b/>
                <w:bCs/>
              </w:rPr>
            </w:pPr>
            <w:r w:rsidRPr="0098008C">
              <w:rPr>
                <w:rFonts w:cs="Times New Roman"/>
                <w:b/>
                <w:bCs/>
              </w:rPr>
              <w:t>students for that specific</w:t>
            </w:r>
          </w:p>
          <w:p w14:paraId="0C5E4BE2" w14:textId="77777777" w:rsidR="0098008C" w:rsidRPr="0098008C" w:rsidRDefault="0098008C" w:rsidP="0098008C">
            <w:pPr>
              <w:rPr>
                <w:rFonts w:cs="Times New Roman"/>
                <w:b/>
                <w:bCs/>
              </w:rPr>
            </w:pPr>
            <w:r w:rsidRPr="0098008C">
              <w:rPr>
                <w:rFonts w:cs="Times New Roman"/>
                <w:b/>
                <w:bCs/>
              </w:rPr>
              <w:t>course.</w:t>
            </w:r>
          </w:p>
          <w:p w14:paraId="1891C9D6" w14:textId="77777777" w:rsidR="0098008C" w:rsidRPr="0098008C" w:rsidRDefault="0098008C" w:rsidP="0098008C">
            <w:pPr>
              <w:rPr>
                <w:rFonts w:cs="Times New Roman"/>
                <w:b/>
                <w:bCs/>
              </w:rPr>
            </w:pPr>
          </w:p>
        </w:tc>
        <w:tc>
          <w:tcPr>
            <w:tcW w:w="1570" w:type="dxa"/>
          </w:tcPr>
          <w:p w14:paraId="2BF8DB14" w14:textId="77777777" w:rsidR="0098008C" w:rsidRPr="0098008C" w:rsidRDefault="0098008C" w:rsidP="0098008C">
            <w:pPr>
              <w:rPr>
                <w:rFonts w:cs="Times New Roman"/>
                <w:b/>
                <w:bCs/>
              </w:rPr>
            </w:pPr>
          </w:p>
        </w:tc>
        <w:tc>
          <w:tcPr>
            <w:tcW w:w="1246" w:type="dxa"/>
          </w:tcPr>
          <w:p w14:paraId="04F95AEC" w14:textId="77777777" w:rsidR="0098008C" w:rsidRPr="0098008C" w:rsidRDefault="0098008C" w:rsidP="0098008C">
            <w:pPr>
              <w:rPr>
                <w:rFonts w:cs="Times New Roman"/>
              </w:rPr>
            </w:pPr>
            <w:r w:rsidRPr="0098008C">
              <w:rPr>
                <w:rFonts w:cs="Times New Roman"/>
                <w:b/>
                <w:bCs/>
              </w:rPr>
              <w:t>Computer/</w:t>
            </w:r>
          </w:p>
          <w:p w14:paraId="6D21BC3D" w14:textId="77777777" w:rsidR="0098008C" w:rsidRPr="0098008C" w:rsidRDefault="0098008C" w:rsidP="0098008C">
            <w:pPr>
              <w:rPr>
                <w:rFonts w:cs="Times New Roman"/>
              </w:rPr>
            </w:pPr>
            <w:r w:rsidRPr="0098008C">
              <w:rPr>
                <w:rFonts w:cs="Times New Roman"/>
                <w:b/>
                <w:bCs/>
              </w:rPr>
              <w:t xml:space="preserve">Laptop </w:t>
            </w:r>
          </w:p>
          <w:p w14:paraId="423F6C51" w14:textId="77777777" w:rsidR="0098008C" w:rsidRPr="0098008C" w:rsidRDefault="0098008C" w:rsidP="0098008C">
            <w:pPr>
              <w:rPr>
                <w:rFonts w:cs="Times New Roman"/>
                <w:b/>
                <w:bCs/>
              </w:rPr>
            </w:pPr>
            <w:r w:rsidRPr="0098008C">
              <w:rPr>
                <w:rFonts w:cs="Times New Roman"/>
                <w:b/>
                <w:bCs/>
              </w:rPr>
              <w:t>a) User will need a computer to access SPMS</w:t>
            </w:r>
          </w:p>
          <w:p w14:paraId="162B3885" w14:textId="77777777" w:rsidR="0098008C" w:rsidRPr="0098008C" w:rsidRDefault="0098008C" w:rsidP="0098008C">
            <w:pPr>
              <w:rPr>
                <w:rFonts w:cs="Times New Roman"/>
                <w:b/>
                <w:bCs/>
              </w:rPr>
            </w:pPr>
          </w:p>
          <w:p w14:paraId="1323F8AC" w14:textId="77777777" w:rsidR="0098008C" w:rsidRPr="0098008C" w:rsidRDefault="0098008C" w:rsidP="0098008C">
            <w:pPr>
              <w:rPr>
                <w:rFonts w:cs="Times New Roman"/>
              </w:rPr>
            </w:pPr>
            <w:r w:rsidRPr="0098008C">
              <w:rPr>
                <w:rFonts w:cs="Times New Roman"/>
                <w:b/>
                <w:bCs/>
              </w:rPr>
              <w:t>Printer</w:t>
            </w:r>
          </w:p>
          <w:p w14:paraId="6607945B" w14:textId="77777777" w:rsidR="0098008C" w:rsidRPr="0098008C" w:rsidRDefault="0098008C" w:rsidP="0098008C">
            <w:pPr>
              <w:rPr>
                <w:rFonts w:cs="Times New Roman"/>
                <w:b/>
                <w:bCs/>
              </w:rPr>
            </w:pPr>
            <w:r w:rsidRPr="0098008C">
              <w:rPr>
                <w:rFonts w:cs="Times New Roman"/>
                <w:b/>
                <w:bCs/>
              </w:rPr>
              <w:t>a) Used to print out the report if need be.</w:t>
            </w:r>
          </w:p>
          <w:p w14:paraId="4BD357E6" w14:textId="77777777" w:rsidR="0098008C" w:rsidRPr="0098008C" w:rsidRDefault="0098008C" w:rsidP="0098008C">
            <w:pPr>
              <w:rPr>
                <w:rFonts w:cs="Times New Roman"/>
                <w:b/>
                <w:bCs/>
              </w:rPr>
            </w:pPr>
          </w:p>
          <w:p w14:paraId="05E00187" w14:textId="77777777" w:rsidR="0098008C" w:rsidRPr="0098008C" w:rsidRDefault="0098008C" w:rsidP="0098008C">
            <w:pPr>
              <w:rPr>
                <w:rFonts w:cs="Times New Roman"/>
              </w:rPr>
            </w:pPr>
            <w:r w:rsidRPr="0098008C">
              <w:rPr>
                <w:rFonts w:cs="Times New Roman"/>
                <w:b/>
                <w:bCs/>
              </w:rPr>
              <w:t xml:space="preserve">Networking Devices </w:t>
            </w:r>
          </w:p>
          <w:p w14:paraId="7DA74BE4" w14:textId="77777777" w:rsidR="0098008C" w:rsidRPr="0098008C" w:rsidRDefault="0098008C" w:rsidP="0098008C">
            <w:pPr>
              <w:rPr>
                <w:rFonts w:cs="Times New Roman"/>
              </w:rPr>
            </w:pPr>
            <w:r w:rsidRPr="0098008C">
              <w:rPr>
                <w:rFonts w:cs="Times New Roman"/>
                <w:b/>
                <w:bCs/>
              </w:rPr>
              <w:t xml:space="preserve">(Router, </w:t>
            </w:r>
          </w:p>
          <w:p w14:paraId="16175E58" w14:textId="77777777" w:rsidR="0098008C" w:rsidRPr="0098008C" w:rsidRDefault="0098008C" w:rsidP="0098008C">
            <w:pPr>
              <w:rPr>
                <w:rFonts w:cs="Times New Roman"/>
              </w:rPr>
            </w:pPr>
            <w:r w:rsidRPr="0098008C">
              <w:rPr>
                <w:rFonts w:cs="Times New Roman"/>
                <w:b/>
                <w:bCs/>
              </w:rPr>
              <w:t xml:space="preserve">Switch, </w:t>
            </w:r>
          </w:p>
          <w:p w14:paraId="198B1AD5" w14:textId="77777777" w:rsidR="0098008C" w:rsidRPr="0098008C" w:rsidRDefault="0098008C" w:rsidP="0098008C">
            <w:pPr>
              <w:rPr>
                <w:rFonts w:cs="Times New Roman"/>
              </w:rPr>
            </w:pPr>
            <w:r w:rsidRPr="0098008C">
              <w:rPr>
                <w:rFonts w:cs="Times New Roman"/>
                <w:b/>
                <w:bCs/>
              </w:rPr>
              <w:t>Bridge, Hub):</w:t>
            </w:r>
          </w:p>
          <w:p w14:paraId="08910E16" w14:textId="77777777" w:rsidR="0098008C" w:rsidRPr="0098008C" w:rsidRDefault="0098008C" w:rsidP="0098008C">
            <w:pPr>
              <w:rPr>
                <w:rFonts w:cs="Times New Roman"/>
                <w:b/>
                <w:bCs/>
              </w:rPr>
            </w:pPr>
            <w:r w:rsidRPr="0098008C">
              <w:rPr>
                <w:rFonts w:cs="Times New Roman"/>
                <w:b/>
                <w:bCs/>
              </w:rPr>
              <w:t>a) Used to</w:t>
            </w:r>
          </w:p>
          <w:p w14:paraId="3FD61804" w14:textId="77777777" w:rsidR="0098008C" w:rsidRPr="0098008C" w:rsidRDefault="0098008C" w:rsidP="0098008C">
            <w:pPr>
              <w:rPr>
                <w:rFonts w:cs="Times New Roman"/>
                <w:b/>
                <w:bCs/>
              </w:rPr>
            </w:pPr>
            <w:r w:rsidRPr="0098008C">
              <w:rPr>
                <w:rFonts w:cs="Times New Roman"/>
                <w:b/>
                <w:bCs/>
              </w:rPr>
              <w:t>access the</w:t>
            </w:r>
          </w:p>
          <w:p w14:paraId="136429DF" w14:textId="77777777" w:rsidR="0098008C" w:rsidRPr="0098008C" w:rsidRDefault="0098008C" w:rsidP="0098008C">
            <w:pPr>
              <w:rPr>
                <w:rFonts w:cs="Times New Roman"/>
                <w:b/>
                <w:bCs/>
              </w:rPr>
            </w:pPr>
            <w:r w:rsidRPr="0098008C">
              <w:rPr>
                <w:rFonts w:cs="Times New Roman"/>
                <w:b/>
                <w:bCs/>
              </w:rPr>
              <w:t>Internet.</w:t>
            </w:r>
          </w:p>
          <w:p w14:paraId="04A71061" w14:textId="77777777" w:rsidR="0098008C" w:rsidRPr="0098008C" w:rsidRDefault="0098008C" w:rsidP="0098008C">
            <w:pPr>
              <w:rPr>
                <w:rFonts w:cs="Times New Roman"/>
                <w:b/>
                <w:bCs/>
              </w:rPr>
            </w:pPr>
          </w:p>
        </w:tc>
        <w:tc>
          <w:tcPr>
            <w:tcW w:w="985" w:type="dxa"/>
          </w:tcPr>
          <w:p w14:paraId="182C0DD7" w14:textId="77777777" w:rsidR="0098008C" w:rsidRPr="0098008C" w:rsidRDefault="0098008C" w:rsidP="0098008C">
            <w:pPr>
              <w:rPr>
                <w:rFonts w:cs="Times New Roman"/>
              </w:rPr>
            </w:pPr>
            <w:r w:rsidRPr="0098008C">
              <w:rPr>
                <w:rFonts w:cs="Times New Roman"/>
                <w:b/>
                <w:bCs/>
              </w:rPr>
              <w:t>SPMS</w:t>
            </w:r>
          </w:p>
          <w:p w14:paraId="6D1BB836" w14:textId="77777777" w:rsidR="0098008C" w:rsidRPr="0098008C" w:rsidRDefault="0098008C" w:rsidP="0098008C">
            <w:pPr>
              <w:rPr>
                <w:rFonts w:cs="Times New Roman"/>
                <w:b/>
                <w:bCs/>
              </w:rPr>
            </w:pPr>
            <w:r w:rsidRPr="0098008C">
              <w:rPr>
                <w:rFonts w:cs="Times New Roman"/>
                <w:b/>
                <w:bCs/>
              </w:rPr>
              <w:t>a) A performance trend based on GPA will be generated by the software.</w:t>
            </w:r>
          </w:p>
        </w:tc>
        <w:tc>
          <w:tcPr>
            <w:tcW w:w="1014" w:type="dxa"/>
          </w:tcPr>
          <w:p w14:paraId="5B76D7EB" w14:textId="77777777" w:rsidR="0098008C" w:rsidRPr="0098008C" w:rsidRDefault="0098008C" w:rsidP="0098008C">
            <w:pPr>
              <w:rPr>
                <w:rFonts w:cs="Times New Roman"/>
              </w:rPr>
            </w:pPr>
            <w:r w:rsidRPr="0098008C">
              <w:rPr>
                <w:rFonts w:cs="Times New Roman"/>
                <w:b/>
                <w:bCs/>
              </w:rPr>
              <w:t>SPMS</w:t>
            </w:r>
          </w:p>
          <w:p w14:paraId="79462636" w14:textId="77777777" w:rsidR="0098008C" w:rsidRPr="0098008C" w:rsidRDefault="0098008C" w:rsidP="0098008C">
            <w:pPr>
              <w:rPr>
                <w:rFonts w:cs="Times New Roman"/>
              </w:rPr>
            </w:pPr>
            <w:r w:rsidRPr="0098008C">
              <w:rPr>
                <w:rFonts w:cs="Times New Roman"/>
                <w:b/>
                <w:bCs/>
              </w:rPr>
              <w:t>Database</w:t>
            </w:r>
          </w:p>
          <w:p w14:paraId="1334EFA3" w14:textId="77777777" w:rsidR="0098008C" w:rsidRPr="0098008C" w:rsidRDefault="0098008C" w:rsidP="0098008C">
            <w:pPr>
              <w:rPr>
                <w:rFonts w:cs="Times New Roman"/>
                <w:b/>
                <w:bCs/>
              </w:rPr>
            </w:pPr>
            <w:r w:rsidRPr="0098008C">
              <w:rPr>
                <w:rFonts w:cs="Times New Roman"/>
                <w:b/>
                <w:bCs/>
              </w:rPr>
              <w:t>a) Here, the performance will be stored and updated.</w:t>
            </w:r>
          </w:p>
        </w:tc>
        <w:tc>
          <w:tcPr>
            <w:tcW w:w="1570" w:type="dxa"/>
          </w:tcPr>
          <w:p w14:paraId="70DA0A2B" w14:textId="77777777" w:rsidR="0098008C" w:rsidRPr="0098008C" w:rsidRDefault="0098008C" w:rsidP="0098008C">
            <w:pPr>
              <w:rPr>
                <w:rFonts w:cs="Times New Roman"/>
              </w:rPr>
            </w:pPr>
            <w:r w:rsidRPr="0098008C">
              <w:rPr>
                <w:rFonts w:cs="Times New Roman"/>
                <w:b/>
                <w:bCs/>
              </w:rPr>
              <w:t>Internet</w:t>
            </w:r>
          </w:p>
          <w:p w14:paraId="77C4F82C"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7B289948" w14:textId="77777777" w:rsidTr="00C120C8">
        <w:tc>
          <w:tcPr>
            <w:tcW w:w="1386" w:type="dxa"/>
          </w:tcPr>
          <w:p w14:paraId="552802B4" w14:textId="77777777" w:rsidR="0098008C" w:rsidRPr="0098008C" w:rsidRDefault="0098008C" w:rsidP="0098008C">
            <w:pPr>
              <w:rPr>
                <w:rFonts w:cs="Times New Roman"/>
              </w:rPr>
            </w:pPr>
            <w:r w:rsidRPr="0098008C">
              <w:rPr>
                <w:rFonts w:cs="Times New Roman"/>
                <w:b/>
                <w:bCs/>
              </w:rPr>
              <w:lastRenderedPageBreak/>
              <w:t>Selective Number of Instructor-wise student performance based on the GPA</w:t>
            </w:r>
          </w:p>
        </w:tc>
        <w:tc>
          <w:tcPr>
            <w:tcW w:w="1579" w:type="dxa"/>
          </w:tcPr>
          <w:p w14:paraId="7AFC8F8D" w14:textId="77777777" w:rsidR="0098008C" w:rsidRPr="0098008C" w:rsidRDefault="0098008C" w:rsidP="0098008C">
            <w:pPr>
              <w:rPr>
                <w:rFonts w:cs="Times New Roman"/>
              </w:rPr>
            </w:pPr>
            <w:r w:rsidRPr="0098008C">
              <w:rPr>
                <w:rFonts w:cs="Times New Roman"/>
                <w:b/>
                <w:bCs/>
              </w:rPr>
              <w:t xml:space="preserve">Department Head: </w:t>
            </w:r>
          </w:p>
          <w:p w14:paraId="461BFE19" w14:textId="77777777" w:rsidR="0098008C" w:rsidRPr="0098008C" w:rsidRDefault="0098008C" w:rsidP="0098008C">
            <w:pPr>
              <w:rPr>
                <w:rFonts w:cs="Times New Roman"/>
                <w:b/>
                <w:bCs/>
              </w:rPr>
            </w:pPr>
            <w:r w:rsidRPr="0098008C">
              <w:rPr>
                <w:rFonts w:cs="Times New Roman"/>
                <w:b/>
                <w:bCs/>
              </w:rPr>
              <w:t>a) Logs into the system using User-ID and password.</w:t>
            </w:r>
          </w:p>
          <w:p w14:paraId="3AEFD1E2" w14:textId="77777777" w:rsidR="0098008C" w:rsidRPr="0098008C" w:rsidRDefault="0098008C" w:rsidP="0098008C">
            <w:pPr>
              <w:rPr>
                <w:rFonts w:cs="Times New Roman"/>
                <w:b/>
                <w:bCs/>
              </w:rPr>
            </w:pPr>
            <w:r w:rsidRPr="0098008C">
              <w:rPr>
                <w:rFonts w:cs="Times New Roman"/>
                <w:b/>
                <w:bCs/>
              </w:rPr>
              <w:t>b) Inputs the</w:t>
            </w:r>
          </w:p>
          <w:p w14:paraId="1D53ABE9" w14:textId="77777777" w:rsidR="0098008C" w:rsidRPr="0098008C" w:rsidRDefault="0098008C" w:rsidP="0098008C">
            <w:pPr>
              <w:rPr>
                <w:rFonts w:cs="Times New Roman"/>
                <w:b/>
                <w:bCs/>
              </w:rPr>
            </w:pPr>
            <w:r w:rsidRPr="0098008C">
              <w:rPr>
                <w:rFonts w:cs="Times New Roman"/>
                <w:b/>
                <w:bCs/>
              </w:rPr>
              <w:t>desired time-</w:t>
            </w:r>
          </w:p>
          <w:p w14:paraId="2DF6D732" w14:textId="77777777" w:rsidR="0098008C" w:rsidRPr="0098008C" w:rsidRDefault="0098008C" w:rsidP="0098008C">
            <w:pPr>
              <w:rPr>
                <w:rFonts w:cs="Times New Roman"/>
                <w:b/>
                <w:bCs/>
              </w:rPr>
            </w:pPr>
            <w:r w:rsidRPr="0098008C">
              <w:rPr>
                <w:rFonts w:cs="Times New Roman"/>
                <w:b/>
                <w:bCs/>
              </w:rPr>
              <w:t>period Course-ID</w:t>
            </w:r>
          </w:p>
          <w:p w14:paraId="71AA72ED" w14:textId="77777777" w:rsidR="0098008C" w:rsidRPr="0098008C" w:rsidRDefault="0098008C" w:rsidP="0098008C">
            <w:pPr>
              <w:rPr>
                <w:rFonts w:cs="Times New Roman"/>
                <w:b/>
                <w:bCs/>
              </w:rPr>
            </w:pPr>
            <w:r w:rsidRPr="0098008C">
              <w:rPr>
                <w:rFonts w:cs="Times New Roman"/>
                <w:b/>
                <w:bCs/>
              </w:rPr>
              <w:t>c)View statistically</w:t>
            </w:r>
          </w:p>
          <w:p w14:paraId="3307DF2A" w14:textId="77777777" w:rsidR="0098008C" w:rsidRPr="0098008C" w:rsidRDefault="0098008C" w:rsidP="0098008C">
            <w:pPr>
              <w:rPr>
                <w:rFonts w:cs="Times New Roman"/>
                <w:b/>
                <w:bCs/>
              </w:rPr>
            </w:pPr>
            <w:r w:rsidRPr="0098008C">
              <w:rPr>
                <w:rFonts w:cs="Times New Roman"/>
                <w:b/>
                <w:bCs/>
              </w:rPr>
              <w:t>analyzed GPA trend of students for a</w:t>
            </w:r>
          </w:p>
          <w:p w14:paraId="50092BD8" w14:textId="77777777" w:rsidR="0098008C" w:rsidRPr="0098008C" w:rsidRDefault="0098008C" w:rsidP="0098008C">
            <w:pPr>
              <w:rPr>
                <w:rFonts w:cs="Times New Roman"/>
                <w:b/>
                <w:bCs/>
              </w:rPr>
            </w:pPr>
            <w:r w:rsidRPr="0098008C">
              <w:rPr>
                <w:rFonts w:cs="Times New Roman"/>
                <w:b/>
                <w:bCs/>
              </w:rPr>
              <w:t>selective</w:t>
            </w:r>
          </w:p>
          <w:p w14:paraId="0AE3D24B" w14:textId="77777777" w:rsidR="0098008C" w:rsidRPr="0098008C" w:rsidRDefault="0098008C" w:rsidP="0098008C">
            <w:pPr>
              <w:rPr>
                <w:rFonts w:cs="Times New Roman"/>
                <w:b/>
                <w:bCs/>
              </w:rPr>
            </w:pPr>
            <w:r w:rsidRPr="0098008C">
              <w:rPr>
                <w:rFonts w:cs="Times New Roman"/>
                <w:b/>
                <w:bCs/>
              </w:rPr>
              <w:t>number of</w:t>
            </w:r>
          </w:p>
          <w:p w14:paraId="61072C09" w14:textId="77777777" w:rsidR="0098008C" w:rsidRPr="0098008C" w:rsidRDefault="0098008C" w:rsidP="0098008C">
            <w:pPr>
              <w:rPr>
                <w:rFonts w:cs="Times New Roman"/>
                <w:b/>
                <w:bCs/>
              </w:rPr>
            </w:pPr>
            <w:r w:rsidRPr="0098008C">
              <w:rPr>
                <w:rFonts w:cs="Times New Roman"/>
                <w:b/>
                <w:bCs/>
              </w:rPr>
              <w:t>Instructors.</w:t>
            </w:r>
          </w:p>
          <w:p w14:paraId="6B313639" w14:textId="77777777" w:rsidR="0098008C" w:rsidRPr="0098008C" w:rsidRDefault="0098008C" w:rsidP="0098008C">
            <w:pPr>
              <w:rPr>
                <w:rFonts w:cs="Times New Roman"/>
                <w:b/>
                <w:bCs/>
              </w:rPr>
            </w:pPr>
          </w:p>
          <w:p w14:paraId="59FA2A8E" w14:textId="77777777" w:rsidR="0098008C" w:rsidRPr="0098008C" w:rsidRDefault="0098008C" w:rsidP="0098008C">
            <w:pPr>
              <w:rPr>
                <w:rFonts w:cs="Times New Roman"/>
                <w:b/>
                <w:bCs/>
              </w:rPr>
            </w:pPr>
          </w:p>
          <w:p w14:paraId="6D3F818B" w14:textId="77777777" w:rsidR="0098008C" w:rsidRPr="0098008C" w:rsidRDefault="0098008C" w:rsidP="0098008C">
            <w:pPr>
              <w:rPr>
                <w:rFonts w:cs="Times New Roman"/>
              </w:rPr>
            </w:pPr>
            <w:r w:rsidRPr="0098008C">
              <w:rPr>
                <w:rFonts w:cs="Times New Roman"/>
                <w:b/>
                <w:bCs/>
              </w:rPr>
              <w:t>Registrar’s office:</w:t>
            </w:r>
          </w:p>
          <w:p w14:paraId="3859AA48" w14:textId="77777777" w:rsidR="0098008C" w:rsidRPr="0098008C" w:rsidRDefault="0098008C" w:rsidP="0098008C">
            <w:pPr>
              <w:rPr>
                <w:rFonts w:cs="Times New Roman"/>
                <w:b/>
                <w:bCs/>
              </w:rPr>
            </w:pPr>
            <w:r w:rsidRPr="0098008C">
              <w:rPr>
                <w:rFonts w:cs="Times New Roman"/>
                <w:b/>
                <w:bCs/>
              </w:rPr>
              <w:t>a) Logs into the system using Admin-ID and</w:t>
            </w:r>
          </w:p>
          <w:p w14:paraId="62E65E80" w14:textId="77777777" w:rsidR="0098008C" w:rsidRPr="0098008C" w:rsidRDefault="0098008C" w:rsidP="0098008C">
            <w:pPr>
              <w:rPr>
                <w:rFonts w:cs="Times New Roman"/>
                <w:b/>
                <w:bCs/>
              </w:rPr>
            </w:pPr>
            <w:r w:rsidRPr="0098008C">
              <w:rPr>
                <w:rFonts w:cs="Times New Roman"/>
                <w:b/>
                <w:bCs/>
              </w:rPr>
              <w:t>password.</w:t>
            </w:r>
          </w:p>
          <w:p w14:paraId="3AC4463E" w14:textId="77777777" w:rsidR="0098008C" w:rsidRPr="0098008C" w:rsidRDefault="0098008C" w:rsidP="0098008C">
            <w:pPr>
              <w:rPr>
                <w:rFonts w:cs="Times New Roman"/>
                <w:b/>
                <w:bCs/>
              </w:rPr>
            </w:pPr>
            <w:r w:rsidRPr="0098008C">
              <w:rPr>
                <w:rFonts w:cs="Times New Roman"/>
                <w:b/>
                <w:bCs/>
              </w:rPr>
              <w:t>b) Inputs the</w:t>
            </w:r>
          </w:p>
          <w:p w14:paraId="16C78806" w14:textId="77777777" w:rsidR="0098008C" w:rsidRPr="0098008C" w:rsidRDefault="0098008C" w:rsidP="0098008C">
            <w:pPr>
              <w:rPr>
                <w:rFonts w:cs="Times New Roman"/>
                <w:b/>
                <w:bCs/>
              </w:rPr>
            </w:pPr>
            <w:r w:rsidRPr="0098008C">
              <w:rPr>
                <w:rFonts w:cs="Times New Roman"/>
                <w:b/>
                <w:bCs/>
              </w:rPr>
              <w:t>desired time-</w:t>
            </w:r>
          </w:p>
          <w:p w14:paraId="7FBA1D4D" w14:textId="77777777" w:rsidR="0098008C" w:rsidRPr="0098008C" w:rsidRDefault="0098008C" w:rsidP="0098008C">
            <w:pPr>
              <w:rPr>
                <w:rFonts w:cs="Times New Roman"/>
                <w:b/>
                <w:bCs/>
              </w:rPr>
            </w:pPr>
            <w:r w:rsidRPr="0098008C">
              <w:rPr>
                <w:rFonts w:cs="Times New Roman"/>
                <w:b/>
                <w:bCs/>
              </w:rPr>
              <w:t>period Course-ID</w:t>
            </w:r>
          </w:p>
          <w:p w14:paraId="22030BFC" w14:textId="77777777" w:rsidR="0098008C" w:rsidRPr="0098008C" w:rsidRDefault="0098008C" w:rsidP="0098008C">
            <w:pPr>
              <w:rPr>
                <w:rFonts w:cs="Times New Roman"/>
                <w:b/>
                <w:bCs/>
              </w:rPr>
            </w:pPr>
            <w:r w:rsidRPr="0098008C">
              <w:rPr>
                <w:rFonts w:cs="Times New Roman"/>
                <w:b/>
                <w:bCs/>
              </w:rPr>
              <w:t>c) View statistically</w:t>
            </w:r>
          </w:p>
          <w:p w14:paraId="69EF8382" w14:textId="77777777" w:rsidR="0098008C" w:rsidRPr="0098008C" w:rsidRDefault="0098008C" w:rsidP="0098008C">
            <w:pPr>
              <w:rPr>
                <w:rFonts w:cs="Times New Roman"/>
                <w:b/>
                <w:bCs/>
              </w:rPr>
            </w:pPr>
            <w:r w:rsidRPr="0098008C">
              <w:rPr>
                <w:rFonts w:cs="Times New Roman"/>
                <w:b/>
                <w:bCs/>
              </w:rPr>
              <w:t>analyzed GPA trend of students for a</w:t>
            </w:r>
          </w:p>
          <w:p w14:paraId="2494FE93" w14:textId="77777777" w:rsidR="0098008C" w:rsidRPr="0098008C" w:rsidRDefault="0098008C" w:rsidP="0098008C">
            <w:pPr>
              <w:rPr>
                <w:rFonts w:cs="Times New Roman"/>
                <w:b/>
                <w:bCs/>
              </w:rPr>
            </w:pPr>
            <w:r w:rsidRPr="0098008C">
              <w:rPr>
                <w:rFonts w:cs="Times New Roman"/>
                <w:b/>
                <w:bCs/>
              </w:rPr>
              <w:t>selective number of</w:t>
            </w:r>
          </w:p>
          <w:p w14:paraId="02F719E8" w14:textId="77777777" w:rsidR="0098008C" w:rsidRPr="0098008C" w:rsidRDefault="0098008C" w:rsidP="0098008C">
            <w:pPr>
              <w:rPr>
                <w:rFonts w:cs="Times New Roman"/>
                <w:b/>
                <w:bCs/>
              </w:rPr>
            </w:pPr>
            <w:r w:rsidRPr="0098008C">
              <w:rPr>
                <w:rFonts w:cs="Times New Roman"/>
                <w:b/>
                <w:bCs/>
              </w:rPr>
              <w:t>Instructors</w:t>
            </w:r>
          </w:p>
          <w:p w14:paraId="5CA99E37" w14:textId="77777777" w:rsidR="0098008C" w:rsidRPr="0098008C" w:rsidRDefault="0098008C" w:rsidP="0098008C">
            <w:pPr>
              <w:rPr>
                <w:rFonts w:cs="Times New Roman"/>
                <w:b/>
                <w:bCs/>
              </w:rPr>
            </w:pPr>
          </w:p>
          <w:p w14:paraId="72278204" w14:textId="77777777" w:rsidR="0098008C" w:rsidRPr="0098008C" w:rsidRDefault="0098008C" w:rsidP="0098008C">
            <w:pPr>
              <w:rPr>
                <w:rFonts w:cs="Times New Roman"/>
                <w:b/>
                <w:bCs/>
              </w:rPr>
            </w:pPr>
          </w:p>
          <w:p w14:paraId="70B3C2B8" w14:textId="77777777" w:rsidR="0098008C" w:rsidRPr="0098008C" w:rsidRDefault="0098008C" w:rsidP="0098008C">
            <w:pPr>
              <w:rPr>
                <w:rFonts w:cs="Times New Roman"/>
                <w:b/>
                <w:bCs/>
              </w:rPr>
            </w:pPr>
          </w:p>
          <w:p w14:paraId="3B420302" w14:textId="77777777" w:rsidR="0098008C" w:rsidRPr="0098008C" w:rsidRDefault="0098008C" w:rsidP="0098008C">
            <w:pPr>
              <w:rPr>
                <w:rFonts w:cs="Times New Roman"/>
              </w:rPr>
            </w:pPr>
            <w:r w:rsidRPr="0098008C">
              <w:rPr>
                <w:rFonts w:cs="Times New Roman"/>
                <w:b/>
                <w:bCs/>
              </w:rPr>
              <w:t>Faculty:</w:t>
            </w:r>
          </w:p>
          <w:p w14:paraId="6E7A286F" w14:textId="77777777" w:rsidR="0098008C" w:rsidRPr="0098008C" w:rsidRDefault="0098008C" w:rsidP="0098008C">
            <w:pPr>
              <w:rPr>
                <w:rFonts w:cs="Times New Roman"/>
                <w:b/>
                <w:bCs/>
              </w:rPr>
            </w:pPr>
            <w:r w:rsidRPr="0098008C">
              <w:rPr>
                <w:rFonts w:cs="Times New Roman"/>
                <w:b/>
                <w:bCs/>
              </w:rPr>
              <w:t>a) Logs into the system using</w:t>
            </w:r>
          </w:p>
          <w:p w14:paraId="5F6E19D1" w14:textId="77777777" w:rsidR="0098008C" w:rsidRPr="0098008C" w:rsidRDefault="0098008C" w:rsidP="0098008C">
            <w:pPr>
              <w:rPr>
                <w:rFonts w:cs="Times New Roman"/>
                <w:b/>
                <w:bCs/>
              </w:rPr>
            </w:pPr>
            <w:r w:rsidRPr="0098008C">
              <w:rPr>
                <w:rFonts w:cs="Times New Roman"/>
                <w:b/>
                <w:bCs/>
              </w:rPr>
              <w:t>Faculty-ID and</w:t>
            </w:r>
          </w:p>
          <w:p w14:paraId="1DE14B8F" w14:textId="77777777" w:rsidR="0098008C" w:rsidRPr="0098008C" w:rsidRDefault="0098008C" w:rsidP="0098008C">
            <w:pPr>
              <w:rPr>
                <w:rFonts w:cs="Times New Roman"/>
                <w:b/>
                <w:bCs/>
              </w:rPr>
            </w:pPr>
            <w:r w:rsidRPr="0098008C">
              <w:rPr>
                <w:rFonts w:cs="Times New Roman"/>
                <w:b/>
                <w:bCs/>
              </w:rPr>
              <w:t>password.</w:t>
            </w:r>
          </w:p>
          <w:p w14:paraId="671C5E40" w14:textId="77777777" w:rsidR="0098008C" w:rsidRPr="0098008C" w:rsidRDefault="0098008C" w:rsidP="0098008C">
            <w:pPr>
              <w:rPr>
                <w:rFonts w:cs="Times New Roman"/>
                <w:b/>
                <w:bCs/>
              </w:rPr>
            </w:pPr>
            <w:r w:rsidRPr="0098008C">
              <w:rPr>
                <w:rFonts w:cs="Times New Roman"/>
                <w:b/>
                <w:bCs/>
              </w:rPr>
              <w:t>b) Inputs the</w:t>
            </w:r>
          </w:p>
          <w:p w14:paraId="4658AB05" w14:textId="77777777" w:rsidR="0098008C" w:rsidRPr="0098008C" w:rsidRDefault="0098008C" w:rsidP="0098008C">
            <w:pPr>
              <w:rPr>
                <w:rFonts w:cs="Times New Roman"/>
                <w:b/>
                <w:bCs/>
              </w:rPr>
            </w:pPr>
            <w:r w:rsidRPr="0098008C">
              <w:rPr>
                <w:rFonts w:cs="Times New Roman"/>
                <w:b/>
                <w:bCs/>
              </w:rPr>
              <w:t>desired time -</w:t>
            </w:r>
          </w:p>
          <w:p w14:paraId="52A5BCA0" w14:textId="77777777" w:rsidR="0098008C" w:rsidRPr="0098008C" w:rsidRDefault="0098008C" w:rsidP="0098008C">
            <w:pPr>
              <w:rPr>
                <w:rFonts w:cs="Times New Roman"/>
                <w:b/>
                <w:bCs/>
              </w:rPr>
            </w:pPr>
            <w:r w:rsidRPr="0098008C">
              <w:rPr>
                <w:rFonts w:cs="Times New Roman"/>
                <w:b/>
                <w:bCs/>
              </w:rPr>
              <w:t>period &amp; Course-ID</w:t>
            </w:r>
          </w:p>
          <w:p w14:paraId="3B422FD9" w14:textId="77777777" w:rsidR="0098008C" w:rsidRPr="0098008C" w:rsidRDefault="0098008C" w:rsidP="0098008C">
            <w:pPr>
              <w:rPr>
                <w:rFonts w:cs="Times New Roman"/>
                <w:b/>
                <w:bCs/>
              </w:rPr>
            </w:pPr>
            <w:r w:rsidRPr="0098008C">
              <w:rPr>
                <w:rFonts w:cs="Times New Roman"/>
                <w:b/>
                <w:bCs/>
              </w:rPr>
              <w:lastRenderedPageBreak/>
              <w:t>c)View statistically</w:t>
            </w:r>
          </w:p>
          <w:p w14:paraId="75327CFB" w14:textId="77777777" w:rsidR="0098008C" w:rsidRPr="0098008C" w:rsidRDefault="0098008C" w:rsidP="0098008C">
            <w:pPr>
              <w:rPr>
                <w:rFonts w:cs="Times New Roman"/>
                <w:b/>
                <w:bCs/>
              </w:rPr>
            </w:pPr>
            <w:r w:rsidRPr="0098008C">
              <w:rPr>
                <w:rFonts w:cs="Times New Roman"/>
                <w:b/>
                <w:bCs/>
              </w:rPr>
              <w:t>analyzed GPA trend of students for a</w:t>
            </w:r>
          </w:p>
          <w:p w14:paraId="2CF1B1A1" w14:textId="77777777" w:rsidR="0098008C" w:rsidRPr="0098008C" w:rsidRDefault="0098008C" w:rsidP="0098008C">
            <w:pPr>
              <w:rPr>
                <w:rFonts w:cs="Times New Roman"/>
                <w:b/>
                <w:bCs/>
              </w:rPr>
            </w:pPr>
            <w:r w:rsidRPr="0098008C">
              <w:rPr>
                <w:rFonts w:cs="Times New Roman"/>
                <w:b/>
                <w:bCs/>
              </w:rPr>
              <w:t>selective number of</w:t>
            </w:r>
          </w:p>
          <w:p w14:paraId="4F383E7C" w14:textId="77777777" w:rsidR="0098008C" w:rsidRPr="0098008C" w:rsidRDefault="0098008C" w:rsidP="0098008C">
            <w:pPr>
              <w:rPr>
                <w:rFonts w:cs="Times New Roman"/>
                <w:b/>
                <w:bCs/>
              </w:rPr>
            </w:pPr>
            <w:r w:rsidRPr="0098008C">
              <w:rPr>
                <w:rFonts w:cs="Times New Roman"/>
                <w:b/>
                <w:bCs/>
              </w:rPr>
              <w:t>Instructors.</w:t>
            </w:r>
          </w:p>
          <w:p w14:paraId="3BC20273" w14:textId="77777777" w:rsidR="0098008C" w:rsidRPr="0098008C" w:rsidRDefault="0098008C" w:rsidP="0098008C">
            <w:pPr>
              <w:rPr>
                <w:rFonts w:cs="Times New Roman"/>
                <w:b/>
                <w:bCs/>
              </w:rPr>
            </w:pPr>
          </w:p>
          <w:p w14:paraId="1CE4C2BB" w14:textId="77777777" w:rsidR="0098008C" w:rsidRPr="0098008C" w:rsidRDefault="0098008C" w:rsidP="0098008C">
            <w:pPr>
              <w:rPr>
                <w:rFonts w:cs="Times New Roman"/>
                <w:b/>
                <w:bCs/>
              </w:rPr>
            </w:pPr>
          </w:p>
          <w:p w14:paraId="0F0F4851" w14:textId="77777777" w:rsidR="0098008C" w:rsidRPr="0098008C" w:rsidRDefault="0098008C" w:rsidP="0098008C">
            <w:pPr>
              <w:rPr>
                <w:rFonts w:cs="Times New Roman"/>
              </w:rPr>
            </w:pPr>
            <w:r w:rsidRPr="0098008C">
              <w:rPr>
                <w:rFonts w:cs="Times New Roman"/>
                <w:b/>
                <w:bCs/>
              </w:rPr>
              <w:t>Higher Authority:</w:t>
            </w:r>
          </w:p>
          <w:p w14:paraId="585610BC" w14:textId="77777777" w:rsidR="0098008C" w:rsidRPr="0098008C" w:rsidRDefault="0098008C" w:rsidP="0098008C">
            <w:pPr>
              <w:rPr>
                <w:rFonts w:cs="Times New Roman"/>
                <w:b/>
                <w:bCs/>
              </w:rPr>
            </w:pPr>
            <w:r w:rsidRPr="0098008C">
              <w:rPr>
                <w:rFonts w:cs="Times New Roman"/>
                <w:b/>
                <w:bCs/>
              </w:rPr>
              <w:t>a) Logs into</w:t>
            </w:r>
          </w:p>
          <w:p w14:paraId="78CCD6CF" w14:textId="77777777" w:rsidR="0098008C" w:rsidRPr="0098008C" w:rsidRDefault="0098008C" w:rsidP="0098008C">
            <w:pPr>
              <w:rPr>
                <w:rFonts w:cs="Times New Roman"/>
                <w:b/>
                <w:bCs/>
              </w:rPr>
            </w:pPr>
            <w:r w:rsidRPr="0098008C">
              <w:rPr>
                <w:rFonts w:cs="Times New Roman"/>
                <w:b/>
                <w:bCs/>
              </w:rPr>
              <w:t>the System using User-ID and</w:t>
            </w:r>
          </w:p>
          <w:p w14:paraId="6559AD39" w14:textId="77777777" w:rsidR="0098008C" w:rsidRPr="0098008C" w:rsidRDefault="0098008C" w:rsidP="0098008C">
            <w:pPr>
              <w:rPr>
                <w:rFonts w:cs="Times New Roman"/>
                <w:b/>
                <w:bCs/>
              </w:rPr>
            </w:pPr>
            <w:r w:rsidRPr="0098008C">
              <w:rPr>
                <w:rFonts w:cs="Times New Roman"/>
                <w:b/>
                <w:bCs/>
              </w:rPr>
              <w:t>password.</w:t>
            </w:r>
          </w:p>
          <w:p w14:paraId="3C573E72" w14:textId="77777777" w:rsidR="0098008C" w:rsidRPr="0098008C" w:rsidRDefault="0098008C" w:rsidP="0098008C">
            <w:pPr>
              <w:rPr>
                <w:rFonts w:cs="Times New Roman"/>
                <w:b/>
                <w:bCs/>
              </w:rPr>
            </w:pPr>
            <w:r w:rsidRPr="0098008C">
              <w:rPr>
                <w:rFonts w:cs="Times New Roman"/>
                <w:b/>
                <w:bCs/>
              </w:rPr>
              <w:t>b) Inputs the desired time-</w:t>
            </w:r>
          </w:p>
          <w:p w14:paraId="7A0373FA" w14:textId="77777777" w:rsidR="0098008C" w:rsidRPr="0098008C" w:rsidRDefault="0098008C" w:rsidP="0098008C">
            <w:pPr>
              <w:rPr>
                <w:rFonts w:cs="Times New Roman"/>
                <w:b/>
                <w:bCs/>
              </w:rPr>
            </w:pPr>
            <w:r w:rsidRPr="0098008C">
              <w:rPr>
                <w:rFonts w:cs="Times New Roman"/>
                <w:b/>
                <w:bCs/>
              </w:rPr>
              <w:t>period Course-ID</w:t>
            </w:r>
          </w:p>
          <w:p w14:paraId="7185327B" w14:textId="77777777" w:rsidR="0098008C" w:rsidRPr="0098008C" w:rsidRDefault="0098008C" w:rsidP="0098008C">
            <w:pPr>
              <w:rPr>
                <w:rFonts w:cs="Times New Roman"/>
                <w:b/>
                <w:bCs/>
              </w:rPr>
            </w:pPr>
            <w:r w:rsidRPr="0098008C">
              <w:rPr>
                <w:rFonts w:cs="Times New Roman"/>
                <w:b/>
                <w:bCs/>
              </w:rPr>
              <w:t>c) View statistically</w:t>
            </w:r>
          </w:p>
          <w:p w14:paraId="1DEE91D8" w14:textId="77777777" w:rsidR="0098008C" w:rsidRPr="0098008C" w:rsidRDefault="0098008C" w:rsidP="0098008C">
            <w:pPr>
              <w:rPr>
                <w:rFonts w:cs="Times New Roman"/>
                <w:b/>
                <w:bCs/>
              </w:rPr>
            </w:pPr>
            <w:r w:rsidRPr="0098008C">
              <w:rPr>
                <w:rFonts w:cs="Times New Roman"/>
                <w:b/>
                <w:bCs/>
              </w:rPr>
              <w:t>analyzed GPA trend of students for a</w:t>
            </w:r>
          </w:p>
          <w:p w14:paraId="645DDA5E" w14:textId="77777777" w:rsidR="0098008C" w:rsidRPr="0098008C" w:rsidRDefault="0098008C" w:rsidP="0098008C">
            <w:pPr>
              <w:rPr>
                <w:rFonts w:cs="Times New Roman"/>
                <w:b/>
                <w:bCs/>
              </w:rPr>
            </w:pPr>
            <w:r w:rsidRPr="0098008C">
              <w:rPr>
                <w:rFonts w:cs="Times New Roman"/>
                <w:b/>
                <w:bCs/>
              </w:rPr>
              <w:t>selective</w:t>
            </w:r>
          </w:p>
          <w:p w14:paraId="7F8F2C40" w14:textId="77777777" w:rsidR="0098008C" w:rsidRPr="0098008C" w:rsidRDefault="0098008C" w:rsidP="0098008C">
            <w:pPr>
              <w:rPr>
                <w:rFonts w:cs="Times New Roman"/>
                <w:b/>
                <w:bCs/>
              </w:rPr>
            </w:pPr>
            <w:r w:rsidRPr="0098008C">
              <w:rPr>
                <w:rFonts w:cs="Times New Roman"/>
                <w:b/>
                <w:bCs/>
              </w:rPr>
              <w:t>number of</w:t>
            </w:r>
          </w:p>
          <w:p w14:paraId="32A186DE" w14:textId="77777777" w:rsidR="0098008C" w:rsidRPr="0098008C" w:rsidRDefault="0098008C" w:rsidP="0098008C">
            <w:pPr>
              <w:rPr>
                <w:rFonts w:cs="Times New Roman"/>
                <w:b/>
                <w:bCs/>
              </w:rPr>
            </w:pPr>
            <w:r w:rsidRPr="0098008C">
              <w:rPr>
                <w:rFonts w:cs="Times New Roman"/>
                <w:b/>
                <w:bCs/>
              </w:rPr>
              <w:t>Instructors.</w:t>
            </w:r>
          </w:p>
          <w:p w14:paraId="79BFB09C" w14:textId="77777777" w:rsidR="0098008C" w:rsidRPr="0098008C" w:rsidRDefault="0098008C" w:rsidP="0098008C">
            <w:pPr>
              <w:rPr>
                <w:rFonts w:cs="Times New Roman"/>
                <w:b/>
                <w:bCs/>
              </w:rPr>
            </w:pPr>
          </w:p>
          <w:p w14:paraId="49E75931" w14:textId="77777777" w:rsidR="0098008C" w:rsidRPr="0098008C" w:rsidRDefault="0098008C" w:rsidP="0098008C">
            <w:pPr>
              <w:rPr>
                <w:rFonts w:cs="Times New Roman"/>
                <w:b/>
                <w:bCs/>
              </w:rPr>
            </w:pPr>
          </w:p>
        </w:tc>
        <w:tc>
          <w:tcPr>
            <w:tcW w:w="1570" w:type="dxa"/>
          </w:tcPr>
          <w:p w14:paraId="4B5584D7" w14:textId="77777777" w:rsidR="0098008C" w:rsidRPr="0098008C" w:rsidRDefault="0098008C" w:rsidP="0098008C">
            <w:pPr>
              <w:rPr>
                <w:rFonts w:cs="Times New Roman"/>
                <w:b/>
                <w:bCs/>
              </w:rPr>
            </w:pPr>
          </w:p>
        </w:tc>
        <w:tc>
          <w:tcPr>
            <w:tcW w:w="1246" w:type="dxa"/>
          </w:tcPr>
          <w:p w14:paraId="2AD6165B" w14:textId="77777777" w:rsidR="0098008C" w:rsidRPr="0098008C" w:rsidRDefault="0098008C" w:rsidP="0098008C">
            <w:pPr>
              <w:rPr>
                <w:rFonts w:cs="Times New Roman"/>
              </w:rPr>
            </w:pPr>
            <w:r w:rsidRPr="0098008C">
              <w:rPr>
                <w:rFonts w:cs="Times New Roman"/>
                <w:b/>
                <w:bCs/>
              </w:rPr>
              <w:t>Computer/</w:t>
            </w:r>
          </w:p>
          <w:p w14:paraId="72246A43" w14:textId="77777777" w:rsidR="0098008C" w:rsidRPr="0098008C" w:rsidRDefault="0098008C" w:rsidP="0098008C">
            <w:pPr>
              <w:rPr>
                <w:rFonts w:cs="Times New Roman"/>
              </w:rPr>
            </w:pPr>
            <w:r w:rsidRPr="0098008C">
              <w:rPr>
                <w:rFonts w:cs="Times New Roman"/>
                <w:b/>
                <w:bCs/>
              </w:rPr>
              <w:t xml:space="preserve">Laptop </w:t>
            </w:r>
          </w:p>
          <w:p w14:paraId="7A0D77EF" w14:textId="77777777" w:rsidR="0098008C" w:rsidRPr="0098008C" w:rsidRDefault="0098008C" w:rsidP="0098008C">
            <w:pPr>
              <w:rPr>
                <w:rFonts w:cs="Times New Roman"/>
                <w:b/>
                <w:bCs/>
              </w:rPr>
            </w:pPr>
            <w:r w:rsidRPr="0098008C">
              <w:rPr>
                <w:rFonts w:cs="Times New Roman"/>
                <w:b/>
                <w:bCs/>
              </w:rPr>
              <w:t>a) User will need a computer to access SPMS</w:t>
            </w:r>
          </w:p>
          <w:p w14:paraId="71BF05BB" w14:textId="77777777" w:rsidR="0098008C" w:rsidRPr="0098008C" w:rsidRDefault="0098008C" w:rsidP="0098008C">
            <w:pPr>
              <w:rPr>
                <w:rFonts w:cs="Times New Roman"/>
                <w:b/>
                <w:bCs/>
              </w:rPr>
            </w:pPr>
          </w:p>
          <w:p w14:paraId="484BC527" w14:textId="77777777" w:rsidR="0098008C" w:rsidRPr="0098008C" w:rsidRDefault="0098008C" w:rsidP="0098008C">
            <w:pPr>
              <w:rPr>
                <w:rFonts w:cs="Times New Roman"/>
              </w:rPr>
            </w:pPr>
            <w:r w:rsidRPr="0098008C">
              <w:rPr>
                <w:rFonts w:cs="Times New Roman"/>
                <w:b/>
                <w:bCs/>
              </w:rPr>
              <w:t>Printer</w:t>
            </w:r>
          </w:p>
          <w:p w14:paraId="1DD74A81" w14:textId="77777777" w:rsidR="0098008C" w:rsidRPr="0098008C" w:rsidRDefault="0098008C" w:rsidP="0098008C">
            <w:pPr>
              <w:rPr>
                <w:rFonts w:cs="Times New Roman"/>
                <w:b/>
                <w:bCs/>
              </w:rPr>
            </w:pPr>
            <w:r w:rsidRPr="0098008C">
              <w:rPr>
                <w:rFonts w:cs="Times New Roman"/>
                <w:b/>
                <w:bCs/>
              </w:rPr>
              <w:t>a) Used to print out the report if need be.</w:t>
            </w:r>
          </w:p>
          <w:p w14:paraId="6751E877" w14:textId="77777777" w:rsidR="0098008C" w:rsidRPr="0098008C" w:rsidRDefault="0098008C" w:rsidP="0098008C">
            <w:pPr>
              <w:rPr>
                <w:rFonts w:cs="Times New Roman"/>
                <w:b/>
                <w:bCs/>
              </w:rPr>
            </w:pPr>
          </w:p>
          <w:p w14:paraId="4C500083" w14:textId="77777777" w:rsidR="0098008C" w:rsidRPr="0098008C" w:rsidRDefault="0098008C" w:rsidP="0098008C">
            <w:pPr>
              <w:rPr>
                <w:rFonts w:cs="Times New Roman"/>
              </w:rPr>
            </w:pPr>
            <w:r w:rsidRPr="0098008C">
              <w:rPr>
                <w:rFonts w:cs="Times New Roman"/>
                <w:b/>
                <w:bCs/>
              </w:rPr>
              <w:t xml:space="preserve">Networking Devices </w:t>
            </w:r>
          </w:p>
          <w:p w14:paraId="34306EEB" w14:textId="77777777" w:rsidR="0098008C" w:rsidRPr="0098008C" w:rsidRDefault="0098008C" w:rsidP="0098008C">
            <w:pPr>
              <w:rPr>
                <w:rFonts w:cs="Times New Roman"/>
              </w:rPr>
            </w:pPr>
            <w:r w:rsidRPr="0098008C">
              <w:rPr>
                <w:rFonts w:cs="Times New Roman"/>
                <w:b/>
                <w:bCs/>
              </w:rPr>
              <w:t xml:space="preserve">(Router, </w:t>
            </w:r>
          </w:p>
          <w:p w14:paraId="411BF23B" w14:textId="77777777" w:rsidR="0098008C" w:rsidRPr="0098008C" w:rsidRDefault="0098008C" w:rsidP="0098008C">
            <w:pPr>
              <w:rPr>
                <w:rFonts w:cs="Times New Roman"/>
              </w:rPr>
            </w:pPr>
            <w:r w:rsidRPr="0098008C">
              <w:rPr>
                <w:rFonts w:cs="Times New Roman"/>
                <w:b/>
                <w:bCs/>
              </w:rPr>
              <w:t xml:space="preserve">Switch, </w:t>
            </w:r>
          </w:p>
          <w:p w14:paraId="68289880" w14:textId="77777777" w:rsidR="0098008C" w:rsidRPr="0098008C" w:rsidRDefault="0098008C" w:rsidP="0098008C">
            <w:pPr>
              <w:rPr>
                <w:rFonts w:cs="Times New Roman"/>
              </w:rPr>
            </w:pPr>
            <w:r w:rsidRPr="0098008C">
              <w:rPr>
                <w:rFonts w:cs="Times New Roman"/>
                <w:b/>
                <w:bCs/>
              </w:rPr>
              <w:t xml:space="preserve">Bridge, Hub): </w:t>
            </w:r>
          </w:p>
          <w:p w14:paraId="786F42E2" w14:textId="77777777" w:rsidR="0098008C" w:rsidRPr="0098008C" w:rsidRDefault="0098008C" w:rsidP="0098008C">
            <w:pPr>
              <w:rPr>
                <w:rFonts w:cs="Times New Roman"/>
                <w:b/>
                <w:bCs/>
              </w:rPr>
            </w:pPr>
            <w:r w:rsidRPr="0098008C">
              <w:rPr>
                <w:rFonts w:cs="Times New Roman"/>
                <w:b/>
                <w:bCs/>
              </w:rPr>
              <w:t>a) Used to</w:t>
            </w:r>
          </w:p>
          <w:p w14:paraId="5F65D6E1" w14:textId="77777777" w:rsidR="0098008C" w:rsidRPr="0098008C" w:rsidRDefault="0098008C" w:rsidP="0098008C">
            <w:pPr>
              <w:rPr>
                <w:rFonts w:cs="Times New Roman"/>
                <w:b/>
                <w:bCs/>
              </w:rPr>
            </w:pPr>
            <w:r w:rsidRPr="0098008C">
              <w:rPr>
                <w:rFonts w:cs="Times New Roman"/>
                <w:b/>
                <w:bCs/>
              </w:rPr>
              <w:t>access the</w:t>
            </w:r>
          </w:p>
          <w:p w14:paraId="60F15C77" w14:textId="77777777" w:rsidR="0098008C" w:rsidRPr="0098008C" w:rsidRDefault="0098008C" w:rsidP="0098008C">
            <w:pPr>
              <w:rPr>
                <w:rFonts w:cs="Times New Roman"/>
                <w:b/>
                <w:bCs/>
              </w:rPr>
            </w:pPr>
            <w:r w:rsidRPr="0098008C">
              <w:rPr>
                <w:rFonts w:cs="Times New Roman"/>
                <w:b/>
                <w:bCs/>
              </w:rPr>
              <w:t>Internet.</w:t>
            </w:r>
          </w:p>
          <w:p w14:paraId="26751C32" w14:textId="77777777" w:rsidR="0098008C" w:rsidRPr="0098008C" w:rsidRDefault="0098008C" w:rsidP="0098008C">
            <w:pPr>
              <w:rPr>
                <w:rFonts w:cs="Times New Roman"/>
                <w:b/>
                <w:bCs/>
              </w:rPr>
            </w:pPr>
          </w:p>
        </w:tc>
        <w:tc>
          <w:tcPr>
            <w:tcW w:w="985" w:type="dxa"/>
          </w:tcPr>
          <w:p w14:paraId="75C77145" w14:textId="77777777" w:rsidR="0098008C" w:rsidRPr="0098008C" w:rsidRDefault="0098008C" w:rsidP="0098008C">
            <w:pPr>
              <w:rPr>
                <w:rFonts w:cs="Times New Roman"/>
              </w:rPr>
            </w:pPr>
            <w:r w:rsidRPr="0098008C">
              <w:rPr>
                <w:rFonts w:cs="Times New Roman"/>
              </w:rPr>
              <w:t>SPMS</w:t>
            </w:r>
          </w:p>
          <w:p w14:paraId="7F514C5D" w14:textId="77777777" w:rsidR="0098008C" w:rsidRPr="0098008C" w:rsidRDefault="0098008C" w:rsidP="0098008C">
            <w:pPr>
              <w:rPr>
                <w:rFonts w:cs="Times New Roman"/>
                <w:b/>
                <w:bCs/>
              </w:rPr>
            </w:pPr>
            <w:r w:rsidRPr="0098008C">
              <w:rPr>
                <w:rFonts w:cs="Times New Roman"/>
                <w:b/>
                <w:bCs/>
              </w:rPr>
              <w:t>a) The software will produce a performance trend for a specified instructor.</w:t>
            </w:r>
          </w:p>
        </w:tc>
        <w:tc>
          <w:tcPr>
            <w:tcW w:w="1014" w:type="dxa"/>
          </w:tcPr>
          <w:p w14:paraId="6CEB85FE" w14:textId="77777777" w:rsidR="0098008C" w:rsidRPr="0098008C" w:rsidRDefault="0098008C" w:rsidP="0098008C">
            <w:pPr>
              <w:rPr>
                <w:rFonts w:cs="Times New Roman"/>
              </w:rPr>
            </w:pPr>
            <w:r w:rsidRPr="0098008C">
              <w:rPr>
                <w:rFonts w:cs="Times New Roman"/>
                <w:b/>
                <w:bCs/>
              </w:rPr>
              <w:t>SPMS</w:t>
            </w:r>
          </w:p>
          <w:p w14:paraId="22804501" w14:textId="77777777" w:rsidR="0098008C" w:rsidRPr="0098008C" w:rsidRDefault="0098008C" w:rsidP="0098008C">
            <w:pPr>
              <w:rPr>
                <w:rFonts w:cs="Times New Roman"/>
              </w:rPr>
            </w:pPr>
            <w:r w:rsidRPr="0098008C">
              <w:rPr>
                <w:rFonts w:cs="Times New Roman"/>
                <w:b/>
                <w:bCs/>
              </w:rPr>
              <w:t>Database</w:t>
            </w:r>
          </w:p>
          <w:p w14:paraId="2DE40836" w14:textId="77777777" w:rsidR="0098008C" w:rsidRPr="0098008C" w:rsidRDefault="0098008C" w:rsidP="0098008C">
            <w:pPr>
              <w:rPr>
                <w:rFonts w:cs="Times New Roman"/>
                <w:b/>
                <w:bCs/>
              </w:rPr>
            </w:pPr>
            <w:r w:rsidRPr="0098008C">
              <w:rPr>
                <w:rFonts w:cs="Times New Roman"/>
                <w:b/>
                <w:bCs/>
              </w:rPr>
              <w:t>a) Here, the performance will be stored and updated.</w:t>
            </w:r>
          </w:p>
        </w:tc>
        <w:tc>
          <w:tcPr>
            <w:tcW w:w="1570" w:type="dxa"/>
          </w:tcPr>
          <w:p w14:paraId="201BD915" w14:textId="77777777" w:rsidR="0098008C" w:rsidRPr="0098008C" w:rsidRDefault="0098008C" w:rsidP="0098008C">
            <w:pPr>
              <w:rPr>
                <w:rFonts w:cs="Times New Roman"/>
              </w:rPr>
            </w:pPr>
            <w:r w:rsidRPr="0098008C">
              <w:rPr>
                <w:rFonts w:cs="Times New Roman"/>
                <w:b/>
                <w:bCs/>
              </w:rPr>
              <w:t>Internet</w:t>
            </w:r>
          </w:p>
          <w:p w14:paraId="6763CFD2"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46A6A568" w14:textId="77777777" w:rsidTr="00C120C8">
        <w:tc>
          <w:tcPr>
            <w:tcW w:w="1386" w:type="dxa"/>
          </w:tcPr>
          <w:p w14:paraId="5F8D51DF" w14:textId="77777777" w:rsidR="0098008C" w:rsidRPr="0098008C" w:rsidRDefault="0098008C" w:rsidP="0098008C">
            <w:pPr>
              <w:rPr>
                <w:rFonts w:cs="Times New Roman"/>
              </w:rPr>
            </w:pPr>
            <w:r w:rsidRPr="0098008C">
              <w:rPr>
                <w:rFonts w:cs="Times New Roman"/>
                <w:b/>
                <w:bCs/>
              </w:rPr>
              <w:lastRenderedPageBreak/>
              <w:t>VC-wise, dean-wise, or department head-wise student performance</w:t>
            </w:r>
          </w:p>
        </w:tc>
        <w:tc>
          <w:tcPr>
            <w:tcW w:w="1579" w:type="dxa"/>
          </w:tcPr>
          <w:p w14:paraId="4B8AB572" w14:textId="77777777" w:rsidR="0098008C" w:rsidRPr="0098008C" w:rsidRDefault="0098008C" w:rsidP="0098008C">
            <w:pPr>
              <w:rPr>
                <w:rFonts w:cs="Times New Roman"/>
              </w:rPr>
            </w:pPr>
            <w:r w:rsidRPr="0098008C">
              <w:rPr>
                <w:rFonts w:cs="Times New Roman"/>
                <w:b/>
                <w:bCs/>
              </w:rPr>
              <w:t xml:space="preserve">Department Head: </w:t>
            </w:r>
          </w:p>
          <w:p w14:paraId="235FC3A9" w14:textId="77777777" w:rsidR="0098008C" w:rsidRPr="0098008C" w:rsidRDefault="0098008C" w:rsidP="0098008C">
            <w:pPr>
              <w:rPr>
                <w:rFonts w:cs="Times New Roman"/>
                <w:b/>
                <w:bCs/>
              </w:rPr>
            </w:pPr>
            <w:r w:rsidRPr="0098008C">
              <w:rPr>
                <w:rFonts w:cs="Times New Roman"/>
                <w:b/>
                <w:bCs/>
              </w:rPr>
              <w:t>a) Logs into the system using User-ID and</w:t>
            </w:r>
          </w:p>
          <w:p w14:paraId="2BE1FDCB" w14:textId="77777777" w:rsidR="0098008C" w:rsidRPr="0098008C" w:rsidRDefault="0098008C" w:rsidP="0098008C">
            <w:pPr>
              <w:rPr>
                <w:rFonts w:cs="Times New Roman"/>
                <w:b/>
                <w:bCs/>
              </w:rPr>
            </w:pPr>
            <w:r w:rsidRPr="0098008C">
              <w:rPr>
                <w:rFonts w:cs="Times New Roman"/>
                <w:b/>
                <w:bCs/>
              </w:rPr>
              <w:t>password.</w:t>
            </w:r>
          </w:p>
          <w:p w14:paraId="17D20E98" w14:textId="77777777" w:rsidR="0098008C" w:rsidRPr="0098008C" w:rsidRDefault="0098008C" w:rsidP="0098008C">
            <w:pPr>
              <w:rPr>
                <w:rFonts w:cs="Times New Roman"/>
                <w:b/>
                <w:bCs/>
              </w:rPr>
            </w:pPr>
            <w:r w:rsidRPr="0098008C">
              <w:rPr>
                <w:rFonts w:cs="Times New Roman"/>
                <w:b/>
                <w:bCs/>
              </w:rPr>
              <w:t>b) Select Input from VC/Dean/Department Head</w:t>
            </w:r>
          </w:p>
          <w:p w14:paraId="70869962" w14:textId="77777777" w:rsidR="0098008C" w:rsidRPr="0098008C" w:rsidRDefault="0098008C" w:rsidP="0098008C">
            <w:pPr>
              <w:rPr>
                <w:rFonts w:cs="Times New Roman"/>
                <w:b/>
                <w:bCs/>
              </w:rPr>
            </w:pPr>
            <w:r w:rsidRPr="0098008C">
              <w:rPr>
                <w:rFonts w:cs="Times New Roman"/>
                <w:b/>
                <w:bCs/>
              </w:rPr>
              <w:t>c) View the</w:t>
            </w:r>
          </w:p>
          <w:p w14:paraId="76B73F55" w14:textId="77777777" w:rsidR="0098008C" w:rsidRPr="0098008C" w:rsidRDefault="0098008C" w:rsidP="0098008C">
            <w:pPr>
              <w:rPr>
                <w:rFonts w:cs="Times New Roman"/>
                <w:b/>
                <w:bCs/>
              </w:rPr>
            </w:pPr>
            <w:r w:rsidRPr="0098008C">
              <w:rPr>
                <w:rFonts w:cs="Times New Roman"/>
                <w:b/>
                <w:bCs/>
              </w:rPr>
              <w:t>student</w:t>
            </w:r>
          </w:p>
          <w:p w14:paraId="6F058E19" w14:textId="77777777" w:rsidR="0098008C" w:rsidRPr="0098008C" w:rsidRDefault="0098008C" w:rsidP="0098008C">
            <w:pPr>
              <w:rPr>
                <w:rFonts w:cs="Times New Roman"/>
                <w:b/>
                <w:bCs/>
              </w:rPr>
            </w:pPr>
            <w:r w:rsidRPr="0098008C">
              <w:rPr>
                <w:rFonts w:cs="Times New Roman"/>
                <w:b/>
                <w:bCs/>
              </w:rPr>
              <w:t>performance</w:t>
            </w:r>
          </w:p>
          <w:p w14:paraId="4329366A" w14:textId="77777777" w:rsidR="0098008C" w:rsidRPr="0098008C" w:rsidRDefault="0098008C" w:rsidP="0098008C">
            <w:pPr>
              <w:rPr>
                <w:rFonts w:cs="Times New Roman"/>
                <w:b/>
                <w:bCs/>
              </w:rPr>
            </w:pPr>
            <w:r w:rsidRPr="0098008C">
              <w:rPr>
                <w:rFonts w:cs="Times New Roman"/>
                <w:b/>
                <w:bCs/>
              </w:rPr>
              <w:t>trend as per choice.</w:t>
            </w:r>
          </w:p>
          <w:p w14:paraId="1F19588D" w14:textId="77777777" w:rsidR="0098008C" w:rsidRPr="0098008C" w:rsidRDefault="0098008C" w:rsidP="0098008C">
            <w:pPr>
              <w:rPr>
                <w:rFonts w:cs="Times New Roman"/>
                <w:b/>
                <w:bCs/>
              </w:rPr>
            </w:pPr>
          </w:p>
          <w:p w14:paraId="2A66DD1C" w14:textId="77777777" w:rsidR="0098008C" w:rsidRPr="0098008C" w:rsidRDefault="0098008C" w:rsidP="0098008C">
            <w:pPr>
              <w:rPr>
                <w:rFonts w:cs="Times New Roman"/>
                <w:b/>
                <w:bCs/>
              </w:rPr>
            </w:pPr>
          </w:p>
          <w:p w14:paraId="473D4460" w14:textId="77777777" w:rsidR="0098008C" w:rsidRPr="0098008C" w:rsidRDefault="0098008C" w:rsidP="0098008C">
            <w:pPr>
              <w:rPr>
                <w:rFonts w:cs="Times New Roman"/>
              </w:rPr>
            </w:pPr>
            <w:r w:rsidRPr="0098008C">
              <w:rPr>
                <w:rFonts w:cs="Times New Roman"/>
                <w:b/>
                <w:bCs/>
              </w:rPr>
              <w:t>Registrar’s office:</w:t>
            </w:r>
          </w:p>
          <w:p w14:paraId="1475027A" w14:textId="77777777" w:rsidR="0098008C" w:rsidRPr="0098008C" w:rsidRDefault="0098008C" w:rsidP="0098008C">
            <w:pPr>
              <w:rPr>
                <w:rFonts w:cs="Times New Roman"/>
                <w:b/>
                <w:bCs/>
              </w:rPr>
            </w:pPr>
            <w:r w:rsidRPr="0098008C">
              <w:rPr>
                <w:rFonts w:cs="Times New Roman"/>
                <w:b/>
                <w:bCs/>
              </w:rPr>
              <w:lastRenderedPageBreak/>
              <w:t>a) Logs into the system using User-ID and password.</w:t>
            </w:r>
          </w:p>
          <w:p w14:paraId="67ECAF80" w14:textId="77777777" w:rsidR="0098008C" w:rsidRPr="0098008C" w:rsidRDefault="0098008C" w:rsidP="0098008C">
            <w:pPr>
              <w:rPr>
                <w:rFonts w:cs="Times New Roman"/>
                <w:b/>
                <w:bCs/>
              </w:rPr>
            </w:pPr>
            <w:r w:rsidRPr="0098008C">
              <w:rPr>
                <w:rFonts w:cs="Times New Roman"/>
                <w:b/>
                <w:bCs/>
              </w:rPr>
              <w:t>b) Select Input from VC/Dean/Department Head</w:t>
            </w:r>
          </w:p>
          <w:p w14:paraId="7E15AFA4" w14:textId="77777777" w:rsidR="0098008C" w:rsidRPr="0098008C" w:rsidRDefault="0098008C" w:rsidP="0098008C">
            <w:pPr>
              <w:rPr>
                <w:rFonts w:cs="Times New Roman"/>
                <w:b/>
                <w:bCs/>
              </w:rPr>
            </w:pPr>
            <w:r w:rsidRPr="0098008C">
              <w:rPr>
                <w:rFonts w:cs="Times New Roman"/>
                <w:b/>
                <w:bCs/>
              </w:rPr>
              <w:t>c) View the</w:t>
            </w:r>
          </w:p>
          <w:p w14:paraId="2100273B" w14:textId="77777777" w:rsidR="0098008C" w:rsidRPr="0098008C" w:rsidRDefault="0098008C" w:rsidP="0098008C">
            <w:pPr>
              <w:rPr>
                <w:rFonts w:cs="Times New Roman"/>
                <w:b/>
                <w:bCs/>
              </w:rPr>
            </w:pPr>
            <w:r w:rsidRPr="0098008C">
              <w:rPr>
                <w:rFonts w:cs="Times New Roman"/>
                <w:b/>
                <w:bCs/>
              </w:rPr>
              <w:t>student</w:t>
            </w:r>
          </w:p>
          <w:p w14:paraId="1DEDD7A1" w14:textId="77777777" w:rsidR="0098008C" w:rsidRPr="0098008C" w:rsidRDefault="0098008C" w:rsidP="0098008C">
            <w:pPr>
              <w:rPr>
                <w:rFonts w:cs="Times New Roman"/>
                <w:b/>
                <w:bCs/>
              </w:rPr>
            </w:pPr>
            <w:r w:rsidRPr="0098008C">
              <w:rPr>
                <w:rFonts w:cs="Times New Roman"/>
                <w:b/>
                <w:bCs/>
              </w:rPr>
              <w:t>performance</w:t>
            </w:r>
          </w:p>
          <w:p w14:paraId="4876031F" w14:textId="77777777" w:rsidR="0098008C" w:rsidRPr="0098008C" w:rsidRDefault="0098008C" w:rsidP="0098008C">
            <w:pPr>
              <w:rPr>
                <w:rFonts w:cs="Times New Roman"/>
                <w:b/>
                <w:bCs/>
              </w:rPr>
            </w:pPr>
            <w:r w:rsidRPr="0098008C">
              <w:rPr>
                <w:rFonts w:cs="Times New Roman"/>
                <w:b/>
                <w:bCs/>
              </w:rPr>
              <w:t>trend as per</w:t>
            </w:r>
          </w:p>
          <w:p w14:paraId="7262889C" w14:textId="77777777" w:rsidR="0098008C" w:rsidRPr="0098008C" w:rsidRDefault="0098008C" w:rsidP="0098008C">
            <w:pPr>
              <w:rPr>
                <w:rFonts w:cs="Times New Roman"/>
                <w:b/>
                <w:bCs/>
              </w:rPr>
            </w:pPr>
            <w:r w:rsidRPr="0098008C">
              <w:rPr>
                <w:rFonts w:cs="Times New Roman"/>
                <w:b/>
                <w:bCs/>
              </w:rPr>
              <w:t>choice.</w:t>
            </w:r>
          </w:p>
          <w:p w14:paraId="491FCC65" w14:textId="77777777" w:rsidR="0098008C" w:rsidRPr="0098008C" w:rsidRDefault="0098008C" w:rsidP="0098008C">
            <w:pPr>
              <w:rPr>
                <w:rFonts w:cs="Times New Roman"/>
                <w:b/>
                <w:bCs/>
              </w:rPr>
            </w:pPr>
          </w:p>
          <w:p w14:paraId="63F1251E" w14:textId="77777777" w:rsidR="0098008C" w:rsidRPr="0098008C" w:rsidRDefault="0098008C" w:rsidP="0098008C">
            <w:pPr>
              <w:rPr>
                <w:rFonts w:cs="Times New Roman"/>
                <w:b/>
                <w:bCs/>
              </w:rPr>
            </w:pPr>
          </w:p>
          <w:p w14:paraId="3529D55A" w14:textId="77777777" w:rsidR="0098008C" w:rsidRPr="0098008C" w:rsidRDefault="0098008C" w:rsidP="0098008C">
            <w:pPr>
              <w:rPr>
                <w:rFonts w:cs="Times New Roman"/>
              </w:rPr>
            </w:pPr>
            <w:r w:rsidRPr="0098008C">
              <w:rPr>
                <w:rFonts w:cs="Times New Roman"/>
                <w:b/>
                <w:bCs/>
              </w:rPr>
              <w:t>Dean or VC</w:t>
            </w:r>
          </w:p>
          <w:p w14:paraId="20EAB54A" w14:textId="77777777" w:rsidR="0098008C" w:rsidRPr="0098008C" w:rsidRDefault="0098008C" w:rsidP="0098008C">
            <w:pPr>
              <w:rPr>
                <w:rFonts w:cs="Times New Roman"/>
                <w:b/>
                <w:bCs/>
              </w:rPr>
            </w:pPr>
            <w:r w:rsidRPr="0098008C">
              <w:rPr>
                <w:rFonts w:cs="Times New Roman"/>
                <w:b/>
                <w:bCs/>
              </w:rPr>
              <w:t>a) Logs into</w:t>
            </w:r>
          </w:p>
          <w:p w14:paraId="67399852" w14:textId="77777777" w:rsidR="0098008C" w:rsidRPr="0098008C" w:rsidRDefault="0098008C" w:rsidP="0098008C">
            <w:pPr>
              <w:rPr>
                <w:rFonts w:cs="Times New Roman"/>
                <w:b/>
                <w:bCs/>
              </w:rPr>
            </w:pPr>
            <w:r w:rsidRPr="0098008C">
              <w:rPr>
                <w:rFonts w:cs="Times New Roman"/>
                <w:b/>
                <w:bCs/>
              </w:rPr>
              <w:t>the system using User-ID and password.</w:t>
            </w:r>
          </w:p>
          <w:p w14:paraId="279563B9" w14:textId="77777777" w:rsidR="0098008C" w:rsidRPr="0098008C" w:rsidRDefault="0098008C" w:rsidP="0098008C">
            <w:pPr>
              <w:rPr>
                <w:rFonts w:cs="Times New Roman"/>
                <w:b/>
                <w:bCs/>
              </w:rPr>
            </w:pPr>
            <w:r w:rsidRPr="0098008C">
              <w:rPr>
                <w:rFonts w:cs="Times New Roman"/>
                <w:b/>
                <w:bCs/>
              </w:rPr>
              <w:t>b) Select Input from</w:t>
            </w:r>
          </w:p>
          <w:p w14:paraId="291F7332" w14:textId="77777777" w:rsidR="0098008C" w:rsidRPr="0098008C" w:rsidRDefault="0098008C" w:rsidP="0098008C">
            <w:pPr>
              <w:rPr>
                <w:rFonts w:cs="Times New Roman"/>
                <w:b/>
                <w:bCs/>
              </w:rPr>
            </w:pPr>
            <w:r w:rsidRPr="0098008C">
              <w:rPr>
                <w:rFonts w:cs="Times New Roman"/>
                <w:b/>
                <w:bCs/>
              </w:rPr>
              <w:t>VC/Dean/Department Head</w:t>
            </w:r>
          </w:p>
          <w:p w14:paraId="3693077A" w14:textId="77777777" w:rsidR="0098008C" w:rsidRPr="0098008C" w:rsidRDefault="0098008C" w:rsidP="0098008C">
            <w:pPr>
              <w:rPr>
                <w:rFonts w:cs="Times New Roman"/>
                <w:b/>
                <w:bCs/>
              </w:rPr>
            </w:pPr>
            <w:r w:rsidRPr="0098008C">
              <w:rPr>
                <w:rFonts w:cs="Times New Roman"/>
                <w:b/>
                <w:bCs/>
              </w:rPr>
              <w:t>c) View the student performance trend as per choice.</w:t>
            </w:r>
          </w:p>
        </w:tc>
        <w:tc>
          <w:tcPr>
            <w:tcW w:w="1570" w:type="dxa"/>
          </w:tcPr>
          <w:p w14:paraId="4192A3A5" w14:textId="77777777" w:rsidR="0098008C" w:rsidRPr="0098008C" w:rsidRDefault="0098008C" w:rsidP="0098008C">
            <w:pPr>
              <w:rPr>
                <w:rFonts w:cs="Times New Roman"/>
                <w:b/>
                <w:bCs/>
              </w:rPr>
            </w:pPr>
          </w:p>
        </w:tc>
        <w:tc>
          <w:tcPr>
            <w:tcW w:w="1246" w:type="dxa"/>
          </w:tcPr>
          <w:p w14:paraId="319CBFFE" w14:textId="77777777" w:rsidR="0098008C" w:rsidRPr="0098008C" w:rsidRDefault="0098008C" w:rsidP="0098008C">
            <w:pPr>
              <w:rPr>
                <w:rFonts w:cs="Times New Roman"/>
              </w:rPr>
            </w:pPr>
            <w:r w:rsidRPr="0098008C">
              <w:rPr>
                <w:rFonts w:cs="Times New Roman"/>
                <w:b/>
                <w:bCs/>
              </w:rPr>
              <w:t>Computer/</w:t>
            </w:r>
          </w:p>
          <w:p w14:paraId="657E3EF3" w14:textId="77777777" w:rsidR="0098008C" w:rsidRPr="0098008C" w:rsidRDefault="0098008C" w:rsidP="0098008C">
            <w:pPr>
              <w:rPr>
                <w:rFonts w:cs="Times New Roman"/>
              </w:rPr>
            </w:pPr>
            <w:r w:rsidRPr="0098008C">
              <w:rPr>
                <w:rFonts w:cs="Times New Roman"/>
                <w:b/>
                <w:bCs/>
              </w:rPr>
              <w:t xml:space="preserve">Laptop </w:t>
            </w:r>
          </w:p>
          <w:p w14:paraId="3741DBA7" w14:textId="77777777" w:rsidR="0098008C" w:rsidRPr="0098008C" w:rsidRDefault="0098008C" w:rsidP="0098008C">
            <w:pPr>
              <w:rPr>
                <w:rFonts w:cs="Times New Roman"/>
                <w:b/>
                <w:bCs/>
              </w:rPr>
            </w:pPr>
            <w:r w:rsidRPr="0098008C">
              <w:rPr>
                <w:rFonts w:cs="Times New Roman"/>
                <w:b/>
                <w:bCs/>
              </w:rPr>
              <w:t>a) User will need a computer to access SPMS</w:t>
            </w:r>
          </w:p>
          <w:p w14:paraId="7494544E" w14:textId="77777777" w:rsidR="0098008C" w:rsidRPr="0098008C" w:rsidRDefault="0098008C" w:rsidP="0098008C">
            <w:pPr>
              <w:rPr>
                <w:rFonts w:cs="Times New Roman"/>
                <w:b/>
                <w:bCs/>
              </w:rPr>
            </w:pPr>
          </w:p>
          <w:p w14:paraId="79732ED7" w14:textId="77777777" w:rsidR="0098008C" w:rsidRPr="0098008C" w:rsidRDefault="0098008C" w:rsidP="0098008C">
            <w:pPr>
              <w:rPr>
                <w:rFonts w:cs="Times New Roman"/>
              </w:rPr>
            </w:pPr>
            <w:r w:rsidRPr="0098008C">
              <w:rPr>
                <w:rFonts w:cs="Times New Roman"/>
                <w:b/>
                <w:bCs/>
              </w:rPr>
              <w:t>Printer</w:t>
            </w:r>
          </w:p>
          <w:p w14:paraId="52D8EDB5" w14:textId="77777777" w:rsidR="0098008C" w:rsidRPr="0098008C" w:rsidRDefault="0098008C" w:rsidP="0098008C">
            <w:pPr>
              <w:rPr>
                <w:rFonts w:cs="Times New Roman"/>
                <w:b/>
                <w:bCs/>
              </w:rPr>
            </w:pPr>
            <w:r w:rsidRPr="0098008C">
              <w:rPr>
                <w:rFonts w:cs="Times New Roman"/>
                <w:b/>
                <w:bCs/>
              </w:rPr>
              <w:t>a) Used to print out the report if need be.</w:t>
            </w:r>
          </w:p>
          <w:p w14:paraId="67241F7B" w14:textId="77777777" w:rsidR="0098008C" w:rsidRPr="0098008C" w:rsidRDefault="0098008C" w:rsidP="0098008C">
            <w:pPr>
              <w:rPr>
                <w:rFonts w:cs="Times New Roman"/>
                <w:b/>
                <w:bCs/>
              </w:rPr>
            </w:pPr>
          </w:p>
          <w:p w14:paraId="6FD88CA5" w14:textId="77777777" w:rsidR="0098008C" w:rsidRPr="0098008C" w:rsidRDefault="0098008C" w:rsidP="0098008C">
            <w:pPr>
              <w:rPr>
                <w:rFonts w:cs="Times New Roman"/>
                <w:b/>
                <w:bCs/>
              </w:rPr>
            </w:pPr>
          </w:p>
          <w:p w14:paraId="61988369" w14:textId="77777777" w:rsidR="0098008C" w:rsidRPr="0098008C" w:rsidRDefault="0098008C" w:rsidP="0098008C">
            <w:pPr>
              <w:rPr>
                <w:rFonts w:cs="Times New Roman"/>
              </w:rPr>
            </w:pPr>
            <w:r w:rsidRPr="0098008C">
              <w:rPr>
                <w:rFonts w:cs="Times New Roman"/>
                <w:b/>
                <w:bCs/>
              </w:rPr>
              <w:lastRenderedPageBreak/>
              <w:t xml:space="preserve">Networking Devices </w:t>
            </w:r>
          </w:p>
          <w:p w14:paraId="32F63B85" w14:textId="77777777" w:rsidR="0098008C" w:rsidRPr="0098008C" w:rsidRDefault="0098008C" w:rsidP="0098008C">
            <w:pPr>
              <w:rPr>
                <w:rFonts w:cs="Times New Roman"/>
              </w:rPr>
            </w:pPr>
            <w:r w:rsidRPr="0098008C">
              <w:rPr>
                <w:rFonts w:cs="Times New Roman"/>
                <w:b/>
                <w:bCs/>
              </w:rPr>
              <w:t xml:space="preserve">(Router, </w:t>
            </w:r>
          </w:p>
          <w:p w14:paraId="2B563822" w14:textId="77777777" w:rsidR="0098008C" w:rsidRPr="0098008C" w:rsidRDefault="0098008C" w:rsidP="0098008C">
            <w:pPr>
              <w:rPr>
                <w:rFonts w:cs="Times New Roman"/>
              </w:rPr>
            </w:pPr>
            <w:r w:rsidRPr="0098008C">
              <w:rPr>
                <w:rFonts w:cs="Times New Roman"/>
                <w:b/>
                <w:bCs/>
              </w:rPr>
              <w:t xml:space="preserve">Switch, </w:t>
            </w:r>
          </w:p>
          <w:p w14:paraId="25B42986" w14:textId="77777777" w:rsidR="0098008C" w:rsidRPr="0098008C" w:rsidRDefault="0098008C" w:rsidP="0098008C">
            <w:pPr>
              <w:rPr>
                <w:rFonts w:cs="Times New Roman"/>
              </w:rPr>
            </w:pPr>
            <w:r w:rsidRPr="0098008C">
              <w:rPr>
                <w:rFonts w:cs="Times New Roman"/>
                <w:b/>
                <w:bCs/>
              </w:rPr>
              <w:t xml:space="preserve">Bridge, Hub): </w:t>
            </w:r>
          </w:p>
          <w:p w14:paraId="0BA9C3DD" w14:textId="77777777" w:rsidR="0098008C" w:rsidRPr="0098008C" w:rsidRDefault="0098008C" w:rsidP="0098008C">
            <w:pPr>
              <w:rPr>
                <w:rFonts w:cs="Times New Roman"/>
                <w:b/>
                <w:bCs/>
              </w:rPr>
            </w:pPr>
            <w:r w:rsidRPr="0098008C">
              <w:rPr>
                <w:rFonts w:cs="Times New Roman"/>
                <w:b/>
                <w:bCs/>
              </w:rPr>
              <w:t>a) Used to access the Internet.</w:t>
            </w:r>
          </w:p>
          <w:p w14:paraId="0ACBA205" w14:textId="77777777" w:rsidR="0098008C" w:rsidRPr="0098008C" w:rsidRDefault="0098008C" w:rsidP="0098008C">
            <w:pPr>
              <w:rPr>
                <w:rFonts w:cs="Times New Roman"/>
                <w:b/>
                <w:bCs/>
              </w:rPr>
            </w:pPr>
          </w:p>
        </w:tc>
        <w:tc>
          <w:tcPr>
            <w:tcW w:w="985" w:type="dxa"/>
          </w:tcPr>
          <w:p w14:paraId="41135E27" w14:textId="77777777" w:rsidR="0098008C" w:rsidRPr="0098008C" w:rsidRDefault="0098008C" w:rsidP="0098008C">
            <w:pPr>
              <w:rPr>
                <w:rFonts w:cs="Times New Roman"/>
              </w:rPr>
            </w:pPr>
            <w:r w:rsidRPr="0098008C">
              <w:rPr>
                <w:rFonts w:cs="Times New Roman"/>
                <w:b/>
                <w:bCs/>
              </w:rPr>
              <w:lastRenderedPageBreak/>
              <w:t>SPMS</w:t>
            </w:r>
          </w:p>
          <w:p w14:paraId="1F0FCAD2" w14:textId="77777777" w:rsidR="0098008C" w:rsidRPr="0098008C" w:rsidRDefault="0098008C" w:rsidP="0098008C">
            <w:pPr>
              <w:rPr>
                <w:rFonts w:cs="Times New Roman"/>
                <w:b/>
                <w:bCs/>
              </w:rPr>
            </w:pPr>
            <w:r w:rsidRPr="0098008C">
              <w:rPr>
                <w:rFonts w:cs="Times New Roman"/>
                <w:b/>
                <w:bCs/>
              </w:rPr>
              <w:t>a) The software will produce a performance trend</w:t>
            </w:r>
          </w:p>
        </w:tc>
        <w:tc>
          <w:tcPr>
            <w:tcW w:w="1014" w:type="dxa"/>
          </w:tcPr>
          <w:p w14:paraId="3BE4AD29" w14:textId="77777777" w:rsidR="0098008C" w:rsidRPr="0098008C" w:rsidRDefault="0098008C" w:rsidP="0098008C">
            <w:pPr>
              <w:rPr>
                <w:rFonts w:cs="Times New Roman"/>
              </w:rPr>
            </w:pPr>
            <w:r w:rsidRPr="0098008C">
              <w:rPr>
                <w:rFonts w:cs="Times New Roman"/>
                <w:b/>
                <w:bCs/>
              </w:rPr>
              <w:t>SPMS</w:t>
            </w:r>
          </w:p>
          <w:p w14:paraId="4ED3D3B0" w14:textId="77777777" w:rsidR="0098008C" w:rsidRPr="0098008C" w:rsidRDefault="0098008C" w:rsidP="0098008C">
            <w:pPr>
              <w:rPr>
                <w:rFonts w:cs="Times New Roman"/>
              </w:rPr>
            </w:pPr>
            <w:r w:rsidRPr="0098008C">
              <w:rPr>
                <w:rFonts w:cs="Times New Roman"/>
                <w:b/>
                <w:bCs/>
              </w:rPr>
              <w:t>Database</w:t>
            </w:r>
          </w:p>
          <w:p w14:paraId="2F6CDFF4" w14:textId="77777777" w:rsidR="0098008C" w:rsidRPr="0098008C" w:rsidRDefault="0098008C" w:rsidP="0098008C">
            <w:pPr>
              <w:rPr>
                <w:rFonts w:cs="Times New Roman"/>
                <w:b/>
                <w:bCs/>
              </w:rPr>
            </w:pPr>
            <w:r w:rsidRPr="0098008C">
              <w:rPr>
                <w:rFonts w:cs="Times New Roman"/>
                <w:b/>
                <w:bCs/>
              </w:rPr>
              <w:t>a) Here, the performance will be stored.</w:t>
            </w:r>
          </w:p>
        </w:tc>
        <w:tc>
          <w:tcPr>
            <w:tcW w:w="1570" w:type="dxa"/>
          </w:tcPr>
          <w:p w14:paraId="7ED86562" w14:textId="77777777" w:rsidR="0098008C" w:rsidRPr="0098008C" w:rsidRDefault="0098008C" w:rsidP="0098008C">
            <w:pPr>
              <w:rPr>
                <w:rFonts w:cs="Times New Roman"/>
              </w:rPr>
            </w:pPr>
            <w:r w:rsidRPr="0098008C">
              <w:rPr>
                <w:rFonts w:cs="Times New Roman"/>
                <w:b/>
                <w:bCs/>
              </w:rPr>
              <w:t>Internet</w:t>
            </w:r>
          </w:p>
          <w:p w14:paraId="4EB66752"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51520DD1" w14:textId="77777777" w:rsidTr="00C120C8">
        <w:tc>
          <w:tcPr>
            <w:tcW w:w="1386" w:type="dxa"/>
          </w:tcPr>
          <w:p w14:paraId="022460D9" w14:textId="77777777" w:rsidR="0098008C" w:rsidRPr="0098008C" w:rsidRDefault="0098008C" w:rsidP="0098008C">
            <w:pPr>
              <w:rPr>
                <w:rFonts w:cs="Times New Roman"/>
              </w:rPr>
            </w:pPr>
            <w:r w:rsidRPr="0098008C">
              <w:rPr>
                <w:rFonts w:cs="Times New Roman"/>
                <w:b/>
                <w:bCs/>
              </w:rPr>
              <w:lastRenderedPageBreak/>
              <w:t>Instructor-wise student performance based on the GPA of the students</w:t>
            </w:r>
          </w:p>
        </w:tc>
        <w:tc>
          <w:tcPr>
            <w:tcW w:w="1579" w:type="dxa"/>
          </w:tcPr>
          <w:p w14:paraId="48A4250C" w14:textId="77777777" w:rsidR="0098008C" w:rsidRPr="0098008C" w:rsidRDefault="0098008C" w:rsidP="0098008C">
            <w:pPr>
              <w:rPr>
                <w:rFonts w:cs="Times New Roman"/>
              </w:rPr>
            </w:pPr>
            <w:r w:rsidRPr="0098008C">
              <w:rPr>
                <w:rFonts w:cs="Times New Roman"/>
                <w:b/>
                <w:bCs/>
              </w:rPr>
              <w:t xml:space="preserve">Department Head: </w:t>
            </w:r>
          </w:p>
          <w:p w14:paraId="5C2E0A63" w14:textId="77777777" w:rsidR="0098008C" w:rsidRPr="0098008C" w:rsidRDefault="0098008C" w:rsidP="0098008C">
            <w:pPr>
              <w:rPr>
                <w:rFonts w:cs="Times New Roman"/>
                <w:b/>
                <w:bCs/>
              </w:rPr>
            </w:pPr>
            <w:r w:rsidRPr="0098008C">
              <w:rPr>
                <w:rFonts w:cs="Times New Roman"/>
                <w:b/>
                <w:bCs/>
              </w:rPr>
              <w:t>a) Logs into the system using</w:t>
            </w:r>
          </w:p>
          <w:p w14:paraId="6D515E50" w14:textId="77777777" w:rsidR="0098008C" w:rsidRPr="0098008C" w:rsidRDefault="0098008C" w:rsidP="0098008C">
            <w:pPr>
              <w:rPr>
                <w:rFonts w:cs="Times New Roman"/>
                <w:b/>
                <w:bCs/>
              </w:rPr>
            </w:pPr>
            <w:r w:rsidRPr="0098008C">
              <w:rPr>
                <w:rFonts w:cs="Times New Roman"/>
                <w:b/>
                <w:bCs/>
              </w:rPr>
              <w:t>Department-I</w:t>
            </w:r>
          </w:p>
          <w:p w14:paraId="659C27E9" w14:textId="77777777" w:rsidR="0098008C" w:rsidRPr="0098008C" w:rsidRDefault="0098008C" w:rsidP="0098008C">
            <w:pPr>
              <w:rPr>
                <w:rFonts w:cs="Times New Roman"/>
                <w:b/>
                <w:bCs/>
              </w:rPr>
            </w:pPr>
            <w:r w:rsidRPr="0098008C">
              <w:rPr>
                <w:rFonts w:cs="Times New Roman"/>
                <w:b/>
                <w:bCs/>
              </w:rPr>
              <w:t>D and Password.</w:t>
            </w:r>
          </w:p>
          <w:p w14:paraId="32B3F16F" w14:textId="77777777" w:rsidR="0098008C" w:rsidRPr="0098008C" w:rsidRDefault="0098008C" w:rsidP="0098008C">
            <w:pPr>
              <w:rPr>
                <w:rFonts w:cs="Times New Roman"/>
                <w:b/>
                <w:bCs/>
              </w:rPr>
            </w:pPr>
            <w:r w:rsidRPr="0098008C">
              <w:rPr>
                <w:rFonts w:cs="Times New Roman"/>
                <w:b/>
                <w:bCs/>
              </w:rPr>
              <w:t>b) Inputs a particular</w:t>
            </w:r>
          </w:p>
          <w:p w14:paraId="3C41F65B" w14:textId="77777777" w:rsidR="0098008C" w:rsidRPr="0098008C" w:rsidRDefault="0098008C" w:rsidP="0098008C">
            <w:pPr>
              <w:rPr>
                <w:rFonts w:cs="Times New Roman"/>
                <w:b/>
                <w:bCs/>
              </w:rPr>
            </w:pPr>
            <w:r w:rsidRPr="0098008C">
              <w:rPr>
                <w:rFonts w:cs="Times New Roman"/>
                <w:b/>
                <w:bCs/>
              </w:rPr>
              <w:t>instructor Name/ID</w:t>
            </w:r>
          </w:p>
          <w:p w14:paraId="4994E264" w14:textId="77777777" w:rsidR="0098008C" w:rsidRPr="0098008C" w:rsidRDefault="0098008C" w:rsidP="0098008C">
            <w:pPr>
              <w:rPr>
                <w:rFonts w:cs="Times New Roman"/>
                <w:b/>
                <w:bCs/>
              </w:rPr>
            </w:pPr>
            <w:r w:rsidRPr="0098008C">
              <w:rPr>
                <w:rFonts w:cs="Times New Roman"/>
                <w:b/>
                <w:bCs/>
              </w:rPr>
              <w:t>c)View the</w:t>
            </w:r>
          </w:p>
          <w:p w14:paraId="6FBDEE4B" w14:textId="77777777" w:rsidR="0098008C" w:rsidRPr="0098008C" w:rsidRDefault="0098008C" w:rsidP="0098008C">
            <w:pPr>
              <w:rPr>
                <w:rFonts w:cs="Times New Roman"/>
                <w:b/>
                <w:bCs/>
              </w:rPr>
            </w:pPr>
            <w:r w:rsidRPr="0098008C">
              <w:rPr>
                <w:rFonts w:cs="Times New Roman"/>
                <w:b/>
                <w:bCs/>
              </w:rPr>
              <w:t>student</w:t>
            </w:r>
          </w:p>
          <w:p w14:paraId="646B9686" w14:textId="77777777" w:rsidR="0098008C" w:rsidRPr="0098008C" w:rsidRDefault="0098008C" w:rsidP="0098008C">
            <w:pPr>
              <w:rPr>
                <w:rFonts w:cs="Times New Roman"/>
                <w:b/>
                <w:bCs/>
              </w:rPr>
            </w:pPr>
            <w:r w:rsidRPr="0098008C">
              <w:rPr>
                <w:rFonts w:cs="Times New Roman"/>
                <w:b/>
                <w:bCs/>
              </w:rPr>
              <w:t>performance</w:t>
            </w:r>
          </w:p>
          <w:p w14:paraId="0E7A8672" w14:textId="77777777" w:rsidR="0098008C" w:rsidRPr="0098008C" w:rsidRDefault="0098008C" w:rsidP="0098008C">
            <w:pPr>
              <w:rPr>
                <w:rFonts w:cs="Times New Roman"/>
                <w:b/>
                <w:bCs/>
              </w:rPr>
            </w:pPr>
            <w:r w:rsidRPr="0098008C">
              <w:rPr>
                <w:rFonts w:cs="Times New Roman"/>
                <w:b/>
                <w:bCs/>
              </w:rPr>
              <w:t>trend of</w:t>
            </w:r>
          </w:p>
          <w:p w14:paraId="0D848F3F" w14:textId="77777777" w:rsidR="0098008C" w:rsidRPr="0098008C" w:rsidRDefault="0098008C" w:rsidP="0098008C">
            <w:pPr>
              <w:rPr>
                <w:rFonts w:cs="Times New Roman"/>
                <w:b/>
                <w:bCs/>
              </w:rPr>
            </w:pPr>
            <w:r w:rsidRPr="0098008C">
              <w:rPr>
                <w:rFonts w:cs="Times New Roman"/>
                <w:b/>
                <w:bCs/>
              </w:rPr>
              <w:t>selected</w:t>
            </w:r>
          </w:p>
          <w:p w14:paraId="31781078" w14:textId="77777777" w:rsidR="0098008C" w:rsidRPr="0098008C" w:rsidRDefault="0098008C" w:rsidP="0098008C">
            <w:pPr>
              <w:rPr>
                <w:rFonts w:cs="Times New Roman"/>
                <w:b/>
                <w:bCs/>
              </w:rPr>
            </w:pPr>
            <w:r w:rsidRPr="0098008C">
              <w:rPr>
                <w:rFonts w:cs="Times New Roman"/>
                <w:b/>
                <w:bCs/>
              </w:rPr>
              <w:t>Instructor.</w:t>
            </w:r>
          </w:p>
          <w:p w14:paraId="661CA85A" w14:textId="77777777" w:rsidR="0098008C" w:rsidRPr="0098008C" w:rsidRDefault="0098008C" w:rsidP="0098008C">
            <w:pPr>
              <w:rPr>
                <w:rFonts w:cs="Times New Roman"/>
                <w:b/>
                <w:bCs/>
              </w:rPr>
            </w:pPr>
          </w:p>
          <w:p w14:paraId="74737FF3" w14:textId="77777777" w:rsidR="0098008C" w:rsidRPr="0098008C" w:rsidRDefault="0098008C" w:rsidP="0098008C">
            <w:pPr>
              <w:rPr>
                <w:rFonts w:cs="Times New Roman"/>
                <w:b/>
                <w:bCs/>
              </w:rPr>
            </w:pPr>
          </w:p>
          <w:p w14:paraId="0E0085C4" w14:textId="77777777" w:rsidR="0098008C" w:rsidRPr="0098008C" w:rsidRDefault="0098008C" w:rsidP="0098008C">
            <w:pPr>
              <w:rPr>
                <w:rFonts w:cs="Times New Roman"/>
              </w:rPr>
            </w:pPr>
            <w:r w:rsidRPr="0098008C">
              <w:rPr>
                <w:rFonts w:cs="Times New Roman"/>
                <w:b/>
                <w:bCs/>
              </w:rPr>
              <w:t>Registrar’s office:</w:t>
            </w:r>
          </w:p>
          <w:p w14:paraId="451866AD" w14:textId="77777777" w:rsidR="0098008C" w:rsidRPr="0098008C" w:rsidRDefault="0098008C" w:rsidP="0098008C">
            <w:pPr>
              <w:rPr>
                <w:rFonts w:cs="Times New Roman"/>
                <w:b/>
                <w:bCs/>
              </w:rPr>
            </w:pPr>
            <w:r w:rsidRPr="0098008C">
              <w:rPr>
                <w:rFonts w:cs="Times New Roman"/>
                <w:b/>
                <w:bCs/>
              </w:rPr>
              <w:lastRenderedPageBreak/>
              <w:t>a) Logs into the system using User-ID and password.</w:t>
            </w:r>
          </w:p>
          <w:p w14:paraId="5427D6B5" w14:textId="77777777" w:rsidR="0098008C" w:rsidRPr="0098008C" w:rsidRDefault="0098008C" w:rsidP="0098008C">
            <w:pPr>
              <w:rPr>
                <w:rFonts w:cs="Times New Roman"/>
                <w:b/>
                <w:bCs/>
              </w:rPr>
            </w:pPr>
            <w:r w:rsidRPr="0098008C">
              <w:rPr>
                <w:rFonts w:cs="Times New Roman"/>
                <w:b/>
                <w:bCs/>
              </w:rPr>
              <w:t>b) Inputs a particular</w:t>
            </w:r>
          </w:p>
          <w:p w14:paraId="1764D21F" w14:textId="77777777" w:rsidR="0098008C" w:rsidRPr="0098008C" w:rsidRDefault="0098008C" w:rsidP="0098008C">
            <w:pPr>
              <w:rPr>
                <w:rFonts w:cs="Times New Roman"/>
                <w:b/>
                <w:bCs/>
              </w:rPr>
            </w:pPr>
            <w:r w:rsidRPr="0098008C">
              <w:rPr>
                <w:rFonts w:cs="Times New Roman"/>
                <w:b/>
                <w:bCs/>
              </w:rPr>
              <w:t>instructor</w:t>
            </w:r>
          </w:p>
          <w:p w14:paraId="11DDA61D" w14:textId="77777777" w:rsidR="0098008C" w:rsidRPr="0098008C" w:rsidRDefault="0098008C" w:rsidP="0098008C">
            <w:pPr>
              <w:rPr>
                <w:rFonts w:cs="Times New Roman"/>
                <w:b/>
                <w:bCs/>
              </w:rPr>
            </w:pPr>
            <w:r w:rsidRPr="0098008C">
              <w:rPr>
                <w:rFonts w:cs="Times New Roman"/>
                <w:b/>
                <w:bCs/>
              </w:rPr>
              <w:t>c) View the student performance</w:t>
            </w:r>
          </w:p>
          <w:p w14:paraId="7F3A5882" w14:textId="77777777" w:rsidR="0098008C" w:rsidRPr="0098008C" w:rsidRDefault="0098008C" w:rsidP="0098008C">
            <w:pPr>
              <w:rPr>
                <w:rFonts w:cs="Times New Roman"/>
                <w:b/>
                <w:bCs/>
              </w:rPr>
            </w:pPr>
            <w:r w:rsidRPr="0098008C">
              <w:rPr>
                <w:rFonts w:cs="Times New Roman"/>
                <w:b/>
                <w:bCs/>
              </w:rPr>
              <w:t>trend of selected</w:t>
            </w:r>
          </w:p>
          <w:p w14:paraId="7C627958" w14:textId="77777777" w:rsidR="0098008C" w:rsidRPr="0098008C" w:rsidRDefault="0098008C" w:rsidP="0098008C">
            <w:pPr>
              <w:rPr>
                <w:rFonts w:cs="Times New Roman"/>
                <w:b/>
                <w:bCs/>
              </w:rPr>
            </w:pPr>
            <w:r w:rsidRPr="0098008C">
              <w:rPr>
                <w:rFonts w:cs="Times New Roman"/>
                <w:b/>
                <w:bCs/>
              </w:rPr>
              <w:t>Instructor.</w:t>
            </w:r>
          </w:p>
          <w:p w14:paraId="68D62A90" w14:textId="77777777" w:rsidR="0098008C" w:rsidRPr="0098008C" w:rsidRDefault="0098008C" w:rsidP="0098008C">
            <w:pPr>
              <w:rPr>
                <w:rFonts w:cs="Times New Roman"/>
                <w:b/>
                <w:bCs/>
              </w:rPr>
            </w:pPr>
          </w:p>
          <w:p w14:paraId="7B2BD16B" w14:textId="77777777" w:rsidR="0098008C" w:rsidRPr="0098008C" w:rsidRDefault="0098008C" w:rsidP="0098008C">
            <w:pPr>
              <w:rPr>
                <w:rFonts w:cs="Times New Roman"/>
                <w:b/>
                <w:bCs/>
              </w:rPr>
            </w:pPr>
          </w:p>
          <w:p w14:paraId="5B0DE06B" w14:textId="77777777" w:rsidR="0098008C" w:rsidRPr="0098008C" w:rsidRDefault="0098008C" w:rsidP="0098008C">
            <w:pPr>
              <w:rPr>
                <w:rFonts w:cs="Times New Roman"/>
              </w:rPr>
            </w:pPr>
            <w:r w:rsidRPr="0098008C">
              <w:rPr>
                <w:rFonts w:cs="Times New Roman"/>
                <w:b/>
                <w:bCs/>
              </w:rPr>
              <w:t>Faculty:</w:t>
            </w:r>
          </w:p>
          <w:p w14:paraId="3E674E1A" w14:textId="77777777" w:rsidR="0098008C" w:rsidRPr="0098008C" w:rsidRDefault="0098008C" w:rsidP="0098008C">
            <w:pPr>
              <w:rPr>
                <w:rFonts w:cs="Times New Roman"/>
                <w:b/>
                <w:bCs/>
              </w:rPr>
            </w:pPr>
            <w:r w:rsidRPr="0098008C">
              <w:rPr>
                <w:rFonts w:cs="Times New Roman"/>
                <w:b/>
                <w:bCs/>
              </w:rPr>
              <w:t xml:space="preserve"> a) Logs into the system using User-ID and</w:t>
            </w:r>
          </w:p>
          <w:p w14:paraId="1C2BFE22" w14:textId="77777777" w:rsidR="0098008C" w:rsidRPr="0098008C" w:rsidRDefault="0098008C" w:rsidP="0098008C">
            <w:pPr>
              <w:rPr>
                <w:rFonts w:cs="Times New Roman"/>
                <w:b/>
                <w:bCs/>
              </w:rPr>
            </w:pPr>
            <w:r w:rsidRPr="0098008C">
              <w:rPr>
                <w:rFonts w:cs="Times New Roman"/>
                <w:b/>
                <w:bCs/>
              </w:rPr>
              <w:t>password.</w:t>
            </w:r>
          </w:p>
          <w:p w14:paraId="5EC12B27" w14:textId="77777777" w:rsidR="0098008C" w:rsidRPr="0098008C" w:rsidRDefault="0098008C" w:rsidP="0098008C">
            <w:pPr>
              <w:rPr>
                <w:rFonts w:cs="Times New Roman"/>
                <w:b/>
                <w:bCs/>
              </w:rPr>
            </w:pPr>
            <w:r w:rsidRPr="0098008C">
              <w:rPr>
                <w:rFonts w:cs="Times New Roman"/>
                <w:b/>
                <w:bCs/>
              </w:rPr>
              <w:t xml:space="preserve">b) Input </w:t>
            </w:r>
            <w:proofErr w:type="gramStart"/>
            <w:r w:rsidRPr="0098008C">
              <w:rPr>
                <w:rFonts w:cs="Times New Roman"/>
                <w:b/>
                <w:bCs/>
              </w:rPr>
              <w:t>their</w:t>
            </w:r>
            <w:proofErr w:type="gramEnd"/>
          </w:p>
          <w:p w14:paraId="33A157FA" w14:textId="77777777" w:rsidR="0098008C" w:rsidRPr="0098008C" w:rsidRDefault="0098008C" w:rsidP="0098008C">
            <w:pPr>
              <w:rPr>
                <w:rFonts w:cs="Times New Roman"/>
                <w:b/>
                <w:bCs/>
              </w:rPr>
            </w:pPr>
            <w:r w:rsidRPr="0098008C">
              <w:rPr>
                <w:rFonts w:cs="Times New Roman"/>
                <w:b/>
                <w:bCs/>
              </w:rPr>
              <w:t>Name/ID.</w:t>
            </w:r>
          </w:p>
          <w:p w14:paraId="4FB8DF5F" w14:textId="77777777" w:rsidR="0098008C" w:rsidRPr="0098008C" w:rsidRDefault="0098008C" w:rsidP="0098008C">
            <w:pPr>
              <w:rPr>
                <w:rFonts w:cs="Times New Roman"/>
                <w:b/>
                <w:bCs/>
              </w:rPr>
            </w:pPr>
            <w:r w:rsidRPr="0098008C">
              <w:rPr>
                <w:rFonts w:cs="Times New Roman"/>
                <w:b/>
                <w:bCs/>
              </w:rPr>
              <w:t>c) View the</w:t>
            </w:r>
          </w:p>
          <w:p w14:paraId="025E1948" w14:textId="77777777" w:rsidR="0098008C" w:rsidRPr="0098008C" w:rsidRDefault="0098008C" w:rsidP="0098008C">
            <w:pPr>
              <w:rPr>
                <w:rFonts w:cs="Times New Roman"/>
                <w:b/>
                <w:bCs/>
              </w:rPr>
            </w:pPr>
            <w:r w:rsidRPr="0098008C">
              <w:rPr>
                <w:rFonts w:cs="Times New Roman"/>
                <w:b/>
                <w:bCs/>
              </w:rPr>
              <w:t>student</w:t>
            </w:r>
          </w:p>
          <w:p w14:paraId="6EFC837E" w14:textId="77777777" w:rsidR="0098008C" w:rsidRPr="0098008C" w:rsidRDefault="0098008C" w:rsidP="0098008C">
            <w:pPr>
              <w:rPr>
                <w:rFonts w:cs="Times New Roman"/>
                <w:b/>
                <w:bCs/>
              </w:rPr>
            </w:pPr>
            <w:r w:rsidRPr="0098008C">
              <w:rPr>
                <w:rFonts w:cs="Times New Roman"/>
                <w:b/>
                <w:bCs/>
              </w:rPr>
              <w:t>performance</w:t>
            </w:r>
          </w:p>
          <w:p w14:paraId="684D7CA6" w14:textId="77777777" w:rsidR="0098008C" w:rsidRPr="0098008C" w:rsidRDefault="0098008C" w:rsidP="0098008C">
            <w:pPr>
              <w:rPr>
                <w:rFonts w:cs="Times New Roman"/>
                <w:b/>
                <w:bCs/>
              </w:rPr>
            </w:pPr>
            <w:r w:rsidRPr="0098008C">
              <w:rPr>
                <w:rFonts w:cs="Times New Roman"/>
                <w:b/>
                <w:bCs/>
              </w:rPr>
              <w:t>trend.</w:t>
            </w:r>
          </w:p>
          <w:p w14:paraId="7FB3D13B" w14:textId="77777777" w:rsidR="0098008C" w:rsidRPr="0098008C" w:rsidRDefault="0098008C" w:rsidP="0098008C">
            <w:pPr>
              <w:rPr>
                <w:rFonts w:cs="Times New Roman"/>
                <w:b/>
                <w:bCs/>
              </w:rPr>
            </w:pPr>
          </w:p>
          <w:p w14:paraId="306EB7F9" w14:textId="77777777" w:rsidR="0098008C" w:rsidRPr="0098008C" w:rsidRDefault="0098008C" w:rsidP="0098008C">
            <w:pPr>
              <w:rPr>
                <w:rFonts w:cs="Times New Roman"/>
                <w:b/>
                <w:bCs/>
              </w:rPr>
            </w:pPr>
          </w:p>
          <w:p w14:paraId="2294A8E5" w14:textId="77777777" w:rsidR="0098008C" w:rsidRPr="0098008C" w:rsidRDefault="0098008C" w:rsidP="0098008C">
            <w:pPr>
              <w:rPr>
                <w:rFonts w:cs="Times New Roman"/>
              </w:rPr>
            </w:pPr>
            <w:r w:rsidRPr="0098008C">
              <w:rPr>
                <w:rFonts w:cs="Times New Roman"/>
                <w:b/>
                <w:bCs/>
              </w:rPr>
              <w:t>Dean:</w:t>
            </w:r>
          </w:p>
          <w:p w14:paraId="3C202013" w14:textId="77777777" w:rsidR="0098008C" w:rsidRPr="0098008C" w:rsidRDefault="0098008C" w:rsidP="0098008C">
            <w:pPr>
              <w:rPr>
                <w:rFonts w:cs="Times New Roman"/>
                <w:b/>
                <w:bCs/>
              </w:rPr>
            </w:pPr>
            <w:r w:rsidRPr="0098008C">
              <w:rPr>
                <w:rFonts w:cs="Times New Roman"/>
                <w:b/>
                <w:bCs/>
              </w:rPr>
              <w:t>a) Logs into</w:t>
            </w:r>
          </w:p>
          <w:p w14:paraId="377B4C4C" w14:textId="77777777" w:rsidR="0098008C" w:rsidRPr="0098008C" w:rsidRDefault="0098008C" w:rsidP="0098008C">
            <w:pPr>
              <w:rPr>
                <w:rFonts w:cs="Times New Roman"/>
                <w:b/>
                <w:bCs/>
              </w:rPr>
            </w:pPr>
            <w:r w:rsidRPr="0098008C">
              <w:rPr>
                <w:rFonts w:cs="Times New Roman"/>
                <w:b/>
                <w:bCs/>
              </w:rPr>
              <w:t>the system</w:t>
            </w:r>
          </w:p>
          <w:p w14:paraId="102ADFD2" w14:textId="77777777" w:rsidR="0098008C" w:rsidRPr="0098008C" w:rsidRDefault="0098008C" w:rsidP="0098008C">
            <w:pPr>
              <w:rPr>
                <w:rFonts w:cs="Times New Roman"/>
                <w:b/>
                <w:bCs/>
              </w:rPr>
            </w:pPr>
            <w:r w:rsidRPr="0098008C">
              <w:rPr>
                <w:rFonts w:cs="Times New Roman"/>
                <w:b/>
                <w:bCs/>
              </w:rPr>
              <w:t>using User-ID</w:t>
            </w:r>
          </w:p>
          <w:p w14:paraId="57D93775" w14:textId="77777777" w:rsidR="0098008C" w:rsidRPr="0098008C" w:rsidRDefault="0098008C" w:rsidP="0098008C">
            <w:pPr>
              <w:rPr>
                <w:rFonts w:cs="Times New Roman"/>
                <w:b/>
                <w:bCs/>
              </w:rPr>
            </w:pPr>
            <w:r w:rsidRPr="0098008C">
              <w:rPr>
                <w:rFonts w:cs="Times New Roman"/>
                <w:b/>
                <w:bCs/>
              </w:rPr>
              <w:t>and</w:t>
            </w:r>
          </w:p>
          <w:p w14:paraId="433157E0" w14:textId="77777777" w:rsidR="0098008C" w:rsidRPr="0098008C" w:rsidRDefault="0098008C" w:rsidP="0098008C">
            <w:pPr>
              <w:rPr>
                <w:rFonts w:cs="Times New Roman"/>
                <w:b/>
                <w:bCs/>
              </w:rPr>
            </w:pPr>
            <w:r w:rsidRPr="0098008C">
              <w:rPr>
                <w:rFonts w:cs="Times New Roman"/>
                <w:b/>
                <w:bCs/>
              </w:rPr>
              <w:t>password.</w:t>
            </w:r>
          </w:p>
          <w:p w14:paraId="5704F415" w14:textId="77777777" w:rsidR="0098008C" w:rsidRPr="0098008C" w:rsidRDefault="0098008C" w:rsidP="0098008C">
            <w:pPr>
              <w:rPr>
                <w:rFonts w:cs="Times New Roman"/>
                <w:b/>
                <w:bCs/>
              </w:rPr>
            </w:pPr>
            <w:r w:rsidRPr="0098008C">
              <w:rPr>
                <w:rFonts w:cs="Times New Roman"/>
                <w:b/>
                <w:bCs/>
              </w:rPr>
              <w:t>b) Inputs a</w:t>
            </w:r>
          </w:p>
          <w:p w14:paraId="74149CF2" w14:textId="77777777" w:rsidR="0098008C" w:rsidRPr="0098008C" w:rsidRDefault="0098008C" w:rsidP="0098008C">
            <w:pPr>
              <w:rPr>
                <w:rFonts w:cs="Times New Roman"/>
                <w:b/>
                <w:bCs/>
              </w:rPr>
            </w:pPr>
            <w:r w:rsidRPr="0098008C">
              <w:rPr>
                <w:rFonts w:cs="Times New Roman"/>
                <w:b/>
                <w:bCs/>
              </w:rPr>
              <w:t>particular</w:t>
            </w:r>
          </w:p>
          <w:p w14:paraId="55D5EF84" w14:textId="77777777" w:rsidR="0098008C" w:rsidRPr="0098008C" w:rsidRDefault="0098008C" w:rsidP="0098008C">
            <w:pPr>
              <w:rPr>
                <w:rFonts w:cs="Times New Roman"/>
                <w:b/>
                <w:bCs/>
              </w:rPr>
            </w:pPr>
            <w:r w:rsidRPr="0098008C">
              <w:rPr>
                <w:rFonts w:cs="Times New Roman"/>
                <w:b/>
                <w:bCs/>
              </w:rPr>
              <w:t>instructor</w:t>
            </w:r>
          </w:p>
          <w:p w14:paraId="0B5281AF" w14:textId="77777777" w:rsidR="0098008C" w:rsidRPr="0098008C" w:rsidRDefault="0098008C" w:rsidP="0098008C">
            <w:pPr>
              <w:rPr>
                <w:rFonts w:cs="Times New Roman"/>
                <w:b/>
                <w:bCs/>
              </w:rPr>
            </w:pPr>
            <w:r w:rsidRPr="0098008C">
              <w:rPr>
                <w:rFonts w:cs="Times New Roman"/>
                <w:b/>
                <w:bCs/>
              </w:rPr>
              <w:t>c)View the</w:t>
            </w:r>
          </w:p>
          <w:p w14:paraId="7745CB2C" w14:textId="77777777" w:rsidR="0098008C" w:rsidRPr="0098008C" w:rsidRDefault="0098008C" w:rsidP="0098008C">
            <w:pPr>
              <w:rPr>
                <w:rFonts w:cs="Times New Roman"/>
                <w:b/>
                <w:bCs/>
              </w:rPr>
            </w:pPr>
            <w:r w:rsidRPr="0098008C">
              <w:rPr>
                <w:rFonts w:cs="Times New Roman"/>
                <w:b/>
                <w:bCs/>
              </w:rPr>
              <w:t>student</w:t>
            </w:r>
          </w:p>
          <w:p w14:paraId="4B904474" w14:textId="77777777" w:rsidR="0098008C" w:rsidRPr="0098008C" w:rsidRDefault="0098008C" w:rsidP="0098008C">
            <w:pPr>
              <w:rPr>
                <w:rFonts w:cs="Times New Roman"/>
                <w:b/>
                <w:bCs/>
              </w:rPr>
            </w:pPr>
            <w:r w:rsidRPr="0098008C">
              <w:rPr>
                <w:rFonts w:cs="Times New Roman"/>
                <w:b/>
                <w:bCs/>
              </w:rPr>
              <w:t>performance</w:t>
            </w:r>
          </w:p>
          <w:p w14:paraId="789EFE83" w14:textId="77777777" w:rsidR="0098008C" w:rsidRPr="0098008C" w:rsidRDefault="0098008C" w:rsidP="0098008C">
            <w:pPr>
              <w:rPr>
                <w:rFonts w:cs="Times New Roman"/>
                <w:b/>
                <w:bCs/>
              </w:rPr>
            </w:pPr>
            <w:r w:rsidRPr="0098008C">
              <w:rPr>
                <w:rFonts w:cs="Times New Roman"/>
                <w:b/>
                <w:bCs/>
              </w:rPr>
              <w:t>trend of</w:t>
            </w:r>
          </w:p>
          <w:p w14:paraId="0696E8C5" w14:textId="77777777" w:rsidR="0098008C" w:rsidRPr="0098008C" w:rsidRDefault="0098008C" w:rsidP="0098008C">
            <w:pPr>
              <w:rPr>
                <w:rFonts w:cs="Times New Roman"/>
                <w:b/>
                <w:bCs/>
              </w:rPr>
            </w:pPr>
            <w:r w:rsidRPr="0098008C">
              <w:rPr>
                <w:rFonts w:cs="Times New Roman"/>
                <w:b/>
                <w:bCs/>
              </w:rPr>
              <w:t>selected</w:t>
            </w:r>
          </w:p>
          <w:p w14:paraId="666C86BC" w14:textId="77777777" w:rsidR="0098008C" w:rsidRPr="0098008C" w:rsidRDefault="0098008C" w:rsidP="0098008C">
            <w:pPr>
              <w:rPr>
                <w:rFonts w:cs="Times New Roman"/>
                <w:b/>
                <w:bCs/>
              </w:rPr>
            </w:pPr>
            <w:r w:rsidRPr="0098008C">
              <w:rPr>
                <w:rFonts w:cs="Times New Roman"/>
                <w:b/>
                <w:bCs/>
              </w:rPr>
              <w:t>instructor</w:t>
            </w:r>
          </w:p>
          <w:p w14:paraId="6C79CAD6" w14:textId="77777777" w:rsidR="0098008C" w:rsidRPr="0098008C" w:rsidRDefault="0098008C" w:rsidP="0098008C">
            <w:pPr>
              <w:rPr>
                <w:rFonts w:cs="Times New Roman"/>
                <w:b/>
                <w:bCs/>
              </w:rPr>
            </w:pPr>
          </w:p>
          <w:p w14:paraId="17676D34" w14:textId="77777777" w:rsidR="0098008C" w:rsidRPr="0098008C" w:rsidRDefault="0098008C" w:rsidP="0098008C">
            <w:pPr>
              <w:rPr>
                <w:rFonts w:cs="Times New Roman"/>
                <w:b/>
                <w:bCs/>
              </w:rPr>
            </w:pPr>
          </w:p>
          <w:p w14:paraId="75D5284C" w14:textId="77777777" w:rsidR="0098008C" w:rsidRPr="0098008C" w:rsidRDefault="0098008C" w:rsidP="0098008C">
            <w:pPr>
              <w:rPr>
                <w:rFonts w:cs="Times New Roman"/>
              </w:rPr>
            </w:pPr>
            <w:r w:rsidRPr="0098008C">
              <w:rPr>
                <w:rFonts w:cs="Times New Roman"/>
                <w:b/>
                <w:bCs/>
              </w:rPr>
              <w:t>VC</w:t>
            </w:r>
          </w:p>
          <w:p w14:paraId="0D77E599" w14:textId="77777777" w:rsidR="0098008C" w:rsidRPr="0098008C" w:rsidRDefault="0098008C" w:rsidP="0098008C">
            <w:pPr>
              <w:rPr>
                <w:rFonts w:cs="Times New Roman"/>
                <w:b/>
                <w:bCs/>
              </w:rPr>
            </w:pPr>
            <w:r w:rsidRPr="0098008C">
              <w:rPr>
                <w:rFonts w:cs="Times New Roman"/>
                <w:b/>
                <w:bCs/>
              </w:rPr>
              <w:t>a) Logs into</w:t>
            </w:r>
          </w:p>
          <w:p w14:paraId="4BAFC6F8" w14:textId="77777777" w:rsidR="0098008C" w:rsidRPr="0098008C" w:rsidRDefault="0098008C" w:rsidP="0098008C">
            <w:pPr>
              <w:rPr>
                <w:rFonts w:cs="Times New Roman"/>
                <w:b/>
                <w:bCs/>
              </w:rPr>
            </w:pPr>
            <w:r w:rsidRPr="0098008C">
              <w:rPr>
                <w:rFonts w:cs="Times New Roman"/>
                <w:b/>
                <w:bCs/>
              </w:rPr>
              <w:t>the system</w:t>
            </w:r>
          </w:p>
          <w:p w14:paraId="3170EE43" w14:textId="77777777" w:rsidR="0098008C" w:rsidRPr="0098008C" w:rsidRDefault="0098008C" w:rsidP="0098008C">
            <w:pPr>
              <w:rPr>
                <w:rFonts w:cs="Times New Roman"/>
                <w:b/>
                <w:bCs/>
              </w:rPr>
            </w:pPr>
            <w:r w:rsidRPr="0098008C">
              <w:rPr>
                <w:rFonts w:cs="Times New Roman"/>
                <w:b/>
                <w:bCs/>
              </w:rPr>
              <w:t>using User-ID</w:t>
            </w:r>
          </w:p>
          <w:p w14:paraId="547155D5" w14:textId="77777777" w:rsidR="0098008C" w:rsidRPr="0098008C" w:rsidRDefault="0098008C" w:rsidP="0098008C">
            <w:pPr>
              <w:rPr>
                <w:rFonts w:cs="Times New Roman"/>
                <w:b/>
                <w:bCs/>
              </w:rPr>
            </w:pPr>
            <w:r w:rsidRPr="0098008C">
              <w:rPr>
                <w:rFonts w:cs="Times New Roman"/>
                <w:b/>
                <w:bCs/>
              </w:rPr>
              <w:t>and</w:t>
            </w:r>
          </w:p>
          <w:p w14:paraId="1AF6AFE3" w14:textId="77777777" w:rsidR="0098008C" w:rsidRPr="0098008C" w:rsidRDefault="0098008C" w:rsidP="0098008C">
            <w:pPr>
              <w:rPr>
                <w:rFonts w:cs="Times New Roman"/>
                <w:b/>
                <w:bCs/>
              </w:rPr>
            </w:pPr>
            <w:r w:rsidRPr="0098008C">
              <w:rPr>
                <w:rFonts w:cs="Times New Roman"/>
                <w:b/>
                <w:bCs/>
              </w:rPr>
              <w:t>password.</w:t>
            </w:r>
          </w:p>
          <w:p w14:paraId="04C65356" w14:textId="77777777" w:rsidR="0098008C" w:rsidRPr="0098008C" w:rsidRDefault="0098008C" w:rsidP="0098008C">
            <w:pPr>
              <w:rPr>
                <w:rFonts w:cs="Times New Roman"/>
                <w:b/>
                <w:bCs/>
              </w:rPr>
            </w:pPr>
            <w:r w:rsidRPr="0098008C">
              <w:rPr>
                <w:rFonts w:cs="Times New Roman"/>
                <w:b/>
                <w:bCs/>
              </w:rPr>
              <w:lastRenderedPageBreak/>
              <w:t>b) Inputs a</w:t>
            </w:r>
          </w:p>
          <w:p w14:paraId="4777C2BD" w14:textId="77777777" w:rsidR="0098008C" w:rsidRPr="0098008C" w:rsidRDefault="0098008C" w:rsidP="0098008C">
            <w:pPr>
              <w:rPr>
                <w:rFonts w:cs="Times New Roman"/>
                <w:b/>
                <w:bCs/>
              </w:rPr>
            </w:pPr>
            <w:r w:rsidRPr="0098008C">
              <w:rPr>
                <w:rFonts w:cs="Times New Roman"/>
                <w:b/>
                <w:bCs/>
              </w:rPr>
              <w:t>particular</w:t>
            </w:r>
          </w:p>
          <w:p w14:paraId="5876A4D9" w14:textId="77777777" w:rsidR="0098008C" w:rsidRPr="0098008C" w:rsidRDefault="0098008C" w:rsidP="0098008C">
            <w:pPr>
              <w:rPr>
                <w:rFonts w:cs="Times New Roman"/>
                <w:b/>
                <w:bCs/>
              </w:rPr>
            </w:pPr>
            <w:r w:rsidRPr="0098008C">
              <w:rPr>
                <w:rFonts w:cs="Times New Roman"/>
                <w:b/>
                <w:bCs/>
              </w:rPr>
              <w:t>instructor</w:t>
            </w:r>
          </w:p>
          <w:p w14:paraId="5A9F1104" w14:textId="77777777" w:rsidR="0098008C" w:rsidRPr="0098008C" w:rsidRDefault="0098008C" w:rsidP="0098008C">
            <w:pPr>
              <w:rPr>
                <w:rFonts w:cs="Times New Roman"/>
                <w:b/>
                <w:bCs/>
              </w:rPr>
            </w:pPr>
            <w:r w:rsidRPr="0098008C">
              <w:rPr>
                <w:rFonts w:cs="Times New Roman"/>
                <w:b/>
                <w:bCs/>
              </w:rPr>
              <w:t>c)View the</w:t>
            </w:r>
          </w:p>
          <w:p w14:paraId="235CADC8" w14:textId="77777777" w:rsidR="0098008C" w:rsidRPr="0098008C" w:rsidRDefault="0098008C" w:rsidP="0098008C">
            <w:pPr>
              <w:rPr>
                <w:rFonts w:cs="Times New Roman"/>
                <w:b/>
                <w:bCs/>
              </w:rPr>
            </w:pPr>
            <w:r w:rsidRPr="0098008C">
              <w:rPr>
                <w:rFonts w:cs="Times New Roman"/>
                <w:b/>
                <w:bCs/>
              </w:rPr>
              <w:t>student</w:t>
            </w:r>
          </w:p>
          <w:p w14:paraId="358397A4" w14:textId="77777777" w:rsidR="0098008C" w:rsidRPr="0098008C" w:rsidRDefault="0098008C" w:rsidP="0098008C">
            <w:pPr>
              <w:rPr>
                <w:rFonts w:cs="Times New Roman"/>
                <w:b/>
                <w:bCs/>
              </w:rPr>
            </w:pPr>
            <w:r w:rsidRPr="0098008C">
              <w:rPr>
                <w:rFonts w:cs="Times New Roman"/>
                <w:b/>
                <w:bCs/>
              </w:rPr>
              <w:t>performance</w:t>
            </w:r>
          </w:p>
          <w:p w14:paraId="145D3B15" w14:textId="77777777" w:rsidR="0098008C" w:rsidRPr="0098008C" w:rsidRDefault="0098008C" w:rsidP="0098008C">
            <w:pPr>
              <w:rPr>
                <w:rFonts w:cs="Times New Roman"/>
                <w:b/>
                <w:bCs/>
              </w:rPr>
            </w:pPr>
            <w:r w:rsidRPr="0098008C">
              <w:rPr>
                <w:rFonts w:cs="Times New Roman"/>
                <w:b/>
                <w:bCs/>
              </w:rPr>
              <w:t>trend of</w:t>
            </w:r>
          </w:p>
          <w:p w14:paraId="57B05990" w14:textId="77777777" w:rsidR="0098008C" w:rsidRPr="0098008C" w:rsidRDefault="0098008C" w:rsidP="0098008C">
            <w:pPr>
              <w:rPr>
                <w:rFonts w:cs="Times New Roman"/>
                <w:b/>
                <w:bCs/>
              </w:rPr>
            </w:pPr>
            <w:r w:rsidRPr="0098008C">
              <w:rPr>
                <w:rFonts w:cs="Times New Roman"/>
                <w:b/>
                <w:bCs/>
              </w:rPr>
              <w:t>selected</w:t>
            </w:r>
          </w:p>
          <w:p w14:paraId="2368C759" w14:textId="77777777" w:rsidR="0098008C" w:rsidRPr="0098008C" w:rsidRDefault="0098008C" w:rsidP="0098008C">
            <w:pPr>
              <w:rPr>
                <w:rFonts w:cs="Times New Roman"/>
                <w:b/>
                <w:bCs/>
              </w:rPr>
            </w:pPr>
            <w:r w:rsidRPr="0098008C">
              <w:rPr>
                <w:rFonts w:cs="Times New Roman"/>
                <w:b/>
                <w:bCs/>
              </w:rPr>
              <w:t>instructor.</w:t>
            </w:r>
          </w:p>
          <w:p w14:paraId="05B4799A" w14:textId="77777777" w:rsidR="0098008C" w:rsidRPr="0098008C" w:rsidRDefault="0098008C" w:rsidP="0098008C">
            <w:pPr>
              <w:rPr>
                <w:rFonts w:cs="Times New Roman"/>
                <w:b/>
                <w:bCs/>
              </w:rPr>
            </w:pPr>
          </w:p>
        </w:tc>
        <w:tc>
          <w:tcPr>
            <w:tcW w:w="1570" w:type="dxa"/>
          </w:tcPr>
          <w:p w14:paraId="77A9BB5E" w14:textId="77777777" w:rsidR="0098008C" w:rsidRPr="0098008C" w:rsidRDefault="0098008C" w:rsidP="0098008C">
            <w:pPr>
              <w:rPr>
                <w:rFonts w:cs="Times New Roman"/>
                <w:b/>
                <w:bCs/>
              </w:rPr>
            </w:pPr>
          </w:p>
        </w:tc>
        <w:tc>
          <w:tcPr>
            <w:tcW w:w="1246" w:type="dxa"/>
          </w:tcPr>
          <w:p w14:paraId="45860EB7" w14:textId="77777777" w:rsidR="0098008C" w:rsidRPr="0098008C" w:rsidRDefault="0098008C" w:rsidP="0098008C">
            <w:pPr>
              <w:rPr>
                <w:rFonts w:cs="Times New Roman"/>
              </w:rPr>
            </w:pPr>
            <w:r w:rsidRPr="0098008C">
              <w:rPr>
                <w:rFonts w:cs="Times New Roman"/>
                <w:b/>
                <w:bCs/>
              </w:rPr>
              <w:t>Computer/</w:t>
            </w:r>
          </w:p>
          <w:p w14:paraId="42EF6F34" w14:textId="77777777" w:rsidR="0098008C" w:rsidRPr="0098008C" w:rsidRDefault="0098008C" w:rsidP="0098008C">
            <w:pPr>
              <w:rPr>
                <w:rFonts w:cs="Times New Roman"/>
              </w:rPr>
            </w:pPr>
            <w:r w:rsidRPr="0098008C">
              <w:rPr>
                <w:rFonts w:cs="Times New Roman"/>
                <w:b/>
                <w:bCs/>
              </w:rPr>
              <w:t xml:space="preserve">Laptop </w:t>
            </w:r>
          </w:p>
          <w:p w14:paraId="7689E6DE" w14:textId="77777777" w:rsidR="0098008C" w:rsidRPr="0098008C" w:rsidRDefault="0098008C" w:rsidP="0098008C">
            <w:pPr>
              <w:rPr>
                <w:rFonts w:cs="Times New Roman"/>
                <w:b/>
                <w:bCs/>
              </w:rPr>
            </w:pPr>
            <w:r w:rsidRPr="0098008C">
              <w:rPr>
                <w:rFonts w:cs="Times New Roman"/>
                <w:b/>
                <w:bCs/>
              </w:rPr>
              <w:t>a) User will need a computer to access SPMS</w:t>
            </w:r>
          </w:p>
          <w:p w14:paraId="236ACFB5" w14:textId="77777777" w:rsidR="0098008C" w:rsidRPr="0098008C" w:rsidRDefault="0098008C" w:rsidP="0098008C">
            <w:pPr>
              <w:rPr>
                <w:rFonts w:cs="Times New Roman"/>
                <w:b/>
                <w:bCs/>
              </w:rPr>
            </w:pPr>
          </w:p>
          <w:p w14:paraId="53AF0C5F" w14:textId="77777777" w:rsidR="0098008C" w:rsidRPr="0098008C" w:rsidRDefault="0098008C" w:rsidP="0098008C">
            <w:pPr>
              <w:rPr>
                <w:rFonts w:cs="Times New Roman"/>
              </w:rPr>
            </w:pPr>
            <w:r w:rsidRPr="0098008C">
              <w:rPr>
                <w:rFonts w:cs="Times New Roman"/>
                <w:b/>
                <w:bCs/>
              </w:rPr>
              <w:t>Printer</w:t>
            </w:r>
          </w:p>
          <w:p w14:paraId="7D7A8C7F" w14:textId="77777777" w:rsidR="0098008C" w:rsidRPr="0098008C" w:rsidRDefault="0098008C" w:rsidP="0098008C">
            <w:pPr>
              <w:rPr>
                <w:rFonts w:cs="Times New Roman"/>
                <w:b/>
                <w:bCs/>
              </w:rPr>
            </w:pPr>
            <w:r w:rsidRPr="0098008C">
              <w:rPr>
                <w:rFonts w:cs="Times New Roman"/>
                <w:b/>
                <w:bCs/>
              </w:rPr>
              <w:t>a) Used to print out the report if need be.</w:t>
            </w:r>
          </w:p>
          <w:p w14:paraId="616CEB3B" w14:textId="77777777" w:rsidR="0098008C" w:rsidRPr="0098008C" w:rsidRDefault="0098008C" w:rsidP="0098008C">
            <w:pPr>
              <w:rPr>
                <w:rFonts w:cs="Times New Roman"/>
                <w:b/>
                <w:bCs/>
              </w:rPr>
            </w:pPr>
          </w:p>
          <w:p w14:paraId="2A892375" w14:textId="77777777" w:rsidR="0098008C" w:rsidRPr="0098008C" w:rsidRDefault="0098008C" w:rsidP="0098008C">
            <w:pPr>
              <w:rPr>
                <w:rFonts w:cs="Times New Roman"/>
              </w:rPr>
            </w:pPr>
            <w:r w:rsidRPr="0098008C">
              <w:rPr>
                <w:rFonts w:cs="Times New Roman"/>
                <w:b/>
                <w:bCs/>
              </w:rPr>
              <w:t xml:space="preserve">Networking Devices </w:t>
            </w:r>
          </w:p>
          <w:p w14:paraId="6A21FDFE" w14:textId="77777777" w:rsidR="0098008C" w:rsidRPr="0098008C" w:rsidRDefault="0098008C" w:rsidP="0098008C">
            <w:pPr>
              <w:rPr>
                <w:rFonts w:cs="Times New Roman"/>
              </w:rPr>
            </w:pPr>
            <w:r w:rsidRPr="0098008C">
              <w:rPr>
                <w:rFonts w:cs="Times New Roman"/>
                <w:b/>
                <w:bCs/>
              </w:rPr>
              <w:lastRenderedPageBreak/>
              <w:t xml:space="preserve">(Router, </w:t>
            </w:r>
          </w:p>
          <w:p w14:paraId="3519E5D8" w14:textId="77777777" w:rsidR="0098008C" w:rsidRPr="0098008C" w:rsidRDefault="0098008C" w:rsidP="0098008C">
            <w:pPr>
              <w:rPr>
                <w:rFonts w:cs="Times New Roman"/>
              </w:rPr>
            </w:pPr>
            <w:r w:rsidRPr="0098008C">
              <w:rPr>
                <w:rFonts w:cs="Times New Roman"/>
                <w:b/>
                <w:bCs/>
              </w:rPr>
              <w:t xml:space="preserve">Switch, </w:t>
            </w:r>
          </w:p>
          <w:p w14:paraId="3D9370E0" w14:textId="77777777" w:rsidR="0098008C" w:rsidRPr="0098008C" w:rsidRDefault="0098008C" w:rsidP="0098008C">
            <w:pPr>
              <w:rPr>
                <w:rFonts w:cs="Times New Roman"/>
              </w:rPr>
            </w:pPr>
            <w:r w:rsidRPr="0098008C">
              <w:rPr>
                <w:rFonts w:cs="Times New Roman"/>
                <w:b/>
                <w:bCs/>
              </w:rPr>
              <w:t xml:space="preserve">Bridge, Hub): </w:t>
            </w:r>
          </w:p>
          <w:p w14:paraId="5C5E204F" w14:textId="77777777" w:rsidR="0098008C" w:rsidRPr="0098008C" w:rsidRDefault="0098008C" w:rsidP="0098008C">
            <w:pPr>
              <w:rPr>
                <w:rFonts w:cs="Times New Roman"/>
                <w:b/>
                <w:bCs/>
              </w:rPr>
            </w:pPr>
            <w:r w:rsidRPr="0098008C">
              <w:rPr>
                <w:rFonts w:cs="Times New Roman"/>
                <w:b/>
                <w:bCs/>
              </w:rPr>
              <w:t>a) Used to</w:t>
            </w:r>
          </w:p>
          <w:p w14:paraId="220A55DC" w14:textId="77777777" w:rsidR="0098008C" w:rsidRPr="0098008C" w:rsidRDefault="0098008C" w:rsidP="0098008C">
            <w:pPr>
              <w:rPr>
                <w:rFonts w:cs="Times New Roman"/>
                <w:b/>
                <w:bCs/>
              </w:rPr>
            </w:pPr>
            <w:r w:rsidRPr="0098008C">
              <w:rPr>
                <w:rFonts w:cs="Times New Roman"/>
                <w:b/>
                <w:bCs/>
              </w:rPr>
              <w:t>access the</w:t>
            </w:r>
          </w:p>
          <w:p w14:paraId="018CA6A0" w14:textId="77777777" w:rsidR="0098008C" w:rsidRPr="0098008C" w:rsidRDefault="0098008C" w:rsidP="0098008C">
            <w:pPr>
              <w:rPr>
                <w:rFonts w:cs="Times New Roman"/>
                <w:b/>
                <w:bCs/>
              </w:rPr>
            </w:pPr>
            <w:r w:rsidRPr="0098008C">
              <w:rPr>
                <w:rFonts w:cs="Times New Roman"/>
                <w:b/>
                <w:bCs/>
              </w:rPr>
              <w:t>Internet.</w:t>
            </w:r>
          </w:p>
          <w:p w14:paraId="0BE10977" w14:textId="77777777" w:rsidR="0098008C" w:rsidRPr="0098008C" w:rsidRDefault="0098008C" w:rsidP="0098008C">
            <w:pPr>
              <w:rPr>
                <w:rFonts w:cs="Times New Roman"/>
                <w:b/>
                <w:bCs/>
              </w:rPr>
            </w:pPr>
          </w:p>
        </w:tc>
        <w:tc>
          <w:tcPr>
            <w:tcW w:w="985" w:type="dxa"/>
          </w:tcPr>
          <w:p w14:paraId="5334DCB1" w14:textId="77777777" w:rsidR="0098008C" w:rsidRPr="0098008C" w:rsidRDefault="0098008C" w:rsidP="0098008C">
            <w:pPr>
              <w:rPr>
                <w:rFonts w:cs="Times New Roman"/>
              </w:rPr>
            </w:pPr>
            <w:r w:rsidRPr="0098008C">
              <w:rPr>
                <w:rFonts w:cs="Times New Roman"/>
                <w:b/>
                <w:bCs/>
              </w:rPr>
              <w:lastRenderedPageBreak/>
              <w:t>SPMS</w:t>
            </w:r>
          </w:p>
          <w:p w14:paraId="2E035C10" w14:textId="77777777" w:rsidR="0098008C" w:rsidRPr="0098008C" w:rsidRDefault="0098008C" w:rsidP="0098008C">
            <w:pPr>
              <w:rPr>
                <w:rFonts w:cs="Times New Roman"/>
              </w:rPr>
            </w:pPr>
            <w:r w:rsidRPr="0098008C">
              <w:rPr>
                <w:rFonts w:cs="Times New Roman"/>
                <w:b/>
                <w:bCs/>
              </w:rPr>
              <w:t>a) The software will produce a performance trend</w:t>
            </w:r>
          </w:p>
        </w:tc>
        <w:tc>
          <w:tcPr>
            <w:tcW w:w="1014" w:type="dxa"/>
          </w:tcPr>
          <w:p w14:paraId="51EFA73B" w14:textId="77777777" w:rsidR="0098008C" w:rsidRPr="0098008C" w:rsidRDefault="0098008C" w:rsidP="0098008C">
            <w:pPr>
              <w:rPr>
                <w:rFonts w:cs="Times New Roman"/>
              </w:rPr>
            </w:pPr>
            <w:r w:rsidRPr="0098008C">
              <w:rPr>
                <w:rFonts w:cs="Times New Roman"/>
                <w:b/>
                <w:bCs/>
              </w:rPr>
              <w:t>SPMS</w:t>
            </w:r>
          </w:p>
          <w:p w14:paraId="71EF5EF8" w14:textId="77777777" w:rsidR="0098008C" w:rsidRPr="0098008C" w:rsidRDefault="0098008C" w:rsidP="0098008C">
            <w:pPr>
              <w:rPr>
                <w:rFonts w:cs="Times New Roman"/>
              </w:rPr>
            </w:pPr>
            <w:r w:rsidRPr="0098008C">
              <w:rPr>
                <w:rFonts w:cs="Times New Roman"/>
                <w:b/>
                <w:bCs/>
              </w:rPr>
              <w:t>Database</w:t>
            </w:r>
          </w:p>
          <w:p w14:paraId="071B3673" w14:textId="77777777" w:rsidR="0098008C" w:rsidRPr="0098008C" w:rsidRDefault="0098008C" w:rsidP="0098008C">
            <w:pPr>
              <w:rPr>
                <w:rFonts w:cs="Times New Roman"/>
                <w:b/>
                <w:bCs/>
              </w:rPr>
            </w:pPr>
            <w:r w:rsidRPr="0098008C">
              <w:rPr>
                <w:rFonts w:cs="Times New Roman"/>
                <w:b/>
                <w:bCs/>
              </w:rPr>
              <w:t>a) The</w:t>
            </w:r>
          </w:p>
          <w:p w14:paraId="3A04920D" w14:textId="77777777" w:rsidR="0098008C" w:rsidRPr="0098008C" w:rsidRDefault="0098008C" w:rsidP="0098008C">
            <w:pPr>
              <w:rPr>
                <w:rFonts w:cs="Times New Roman"/>
                <w:b/>
                <w:bCs/>
              </w:rPr>
            </w:pPr>
            <w:r w:rsidRPr="0098008C">
              <w:rPr>
                <w:rFonts w:cs="Times New Roman"/>
                <w:b/>
                <w:bCs/>
              </w:rPr>
              <w:t>performance</w:t>
            </w:r>
          </w:p>
          <w:p w14:paraId="5C63C002" w14:textId="77777777" w:rsidR="0098008C" w:rsidRPr="0098008C" w:rsidRDefault="0098008C" w:rsidP="0098008C">
            <w:pPr>
              <w:rPr>
                <w:rFonts w:cs="Times New Roman"/>
                <w:b/>
                <w:bCs/>
              </w:rPr>
            </w:pPr>
            <w:r w:rsidRPr="0098008C">
              <w:rPr>
                <w:rFonts w:cs="Times New Roman"/>
                <w:b/>
                <w:bCs/>
              </w:rPr>
              <w:t xml:space="preserve">will be </w:t>
            </w:r>
            <w:proofErr w:type="gramStart"/>
            <w:r w:rsidRPr="0098008C">
              <w:rPr>
                <w:rFonts w:cs="Times New Roman"/>
                <w:b/>
                <w:bCs/>
              </w:rPr>
              <w:t>stored</w:t>
            </w:r>
            <w:proofErr w:type="gramEnd"/>
          </w:p>
          <w:p w14:paraId="79C9EAE9" w14:textId="77777777" w:rsidR="0098008C" w:rsidRPr="0098008C" w:rsidRDefault="0098008C" w:rsidP="0098008C">
            <w:pPr>
              <w:rPr>
                <w:rFonts w:cs="Times New Roman"/>
                <w:b/>
                <w:bCs/>
              </w:rPr>
            </w:pPr>
            <w:r w:rsidRPr="0098008C">
              <w:rPr>
                <w:rFonts w:cs="Times New Roman"/>
                <w:b/>
                <w:bCs/>
              </w:rPr>
              <w:t xml:space="preserve">and </w:t>
            </w:r>
            <w:proofErr w:type="gramStart"/>
            <w:r w:rsidRPr="0098008C">
              <w:rPr>
                <w:rFonts w:cs="Times New Roman"/>
                <w:b/>
                <w:bCs/>
              </w:rPr>
              <w:t>updated</w:t>
            </w:r>
            <w:proofErr w:type="gramEnd"/>
          </w:p>
          <w:p w14:paraId="5245D2D9" w14:textId="77777777" w:rsidR="0098008C" w:rsidRPr="0098008C" w:rsidRDefault="0098008C" w:rsidP="0098008C">
            <w:pPr>
              <w:rPr>
                <w:rFonts w:cs="Times New Roman"/>
                <w:b/>
                <w:bCs/>
              </w:rPr>
            </w:pPr>
            <w:r w:rsidRPr="0098008C">
              <w:rPr>
                <w:rFonts w:cs="Times New Roman"/>
                <w:b/>
                <w:bCs/>
              </w:rPr>
              <w:t>in the</w:t>
            </w:r>
          </w:p>
          <w:p w14:paraId="5BB69F61" w14:textId="77777777" w:rsidR="0098008C" w:rsidRPr="0098008C" w:rsidRDefault="0098008C" w:rsidP="0098008C">
            <w:pPr>
              <w:rPr>
                <w:rFonts w:cs="Times New Roman"/>
                <w:b/>
                <w:bCs/>
              </w:rPr>
            </w:pPr>
            <w:r w:rsidRPr="0098008C">
              <w:rPr>
                <w:rFonts w:cs="Times New Roman"/>
                <w:b/>
                <w:bCs/>
              </w:rPr>
              <w:t>database.</w:t>
            </w:r>
          </w:p>
        </w:tc>
        <w:tc>
          <w:tcPr>
            <w:tcW w:w="1570" w:type="dxa"/>
          </w:tcPr>
          <w:p w14:paraId="080D3032" w14:textId="77777777" w:rsidR="0098008C" w:rsidRPr="0098008C" w:rsidRDefault="0098008C" w:rsidP="0098008C">
            <w:pPr>
              <w:rPr>
                <w:rFonts w:cs="Times New Roman"/>
              </w:rPr>
            </w:pPr>
            <w:r w:rsidRPr="0098008C">
              <w:rPr>
                <w:rFonts w:cs="Times New Roman"/>
                <w:b/>
                <w:bCs/>
              </w:rPr>
              <w:t>Internet</w:t>
            </w:r>
          </w:p>
          <w:p w14:paraId="7CFEAD7A"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05FB486F" w14:textId="77777777" w:rsidTr="00C120C8">
        <w:tc>
          <w:tcPr>
            <w:tcW w:w="1386" w:type="dxa"/>
          </w:tcPr>
          <w:p w14:paraId="53E8E55D" w14:textId="77777777" w:rsidR="0098008C" w:rsidRPr="0098008C" w:rsidRDefault="0098008C" w:rsidP="0098008C">
            <w:pPr>
              <w:rPr>
                <w:rFonts w:cs="Times New Roman"/>
              </w:rPr>
            </w:pPr>
            <w:r w:rsidRPr="0098008C">
              <w:rPr>
                <w:rFonts w:cs="Times New Roman"/>
                <w:b/>
                <w:bCs/>
              </w:rPr>
              <w:lastRenderedPageBreak/>
              <w:t>Total PLO percentage achieved and attempted by the student along with the departmental average</w:t>
            </w:r>
          </w:p>
        </w:tc>
        <w:tc>
          <w:tcPr>
            <w:tcW w:w="1579" w:type="dxa"/>
          </w:tcPr>
          <w:p w14:paraId="28B403D8" w14:textId="77777777" w:rsidR="0098008C" w:rsidRPr="0098008C" w:rsidRDefault="0098008C" w:rsidP="0098008C">
            <w:pPr>
              <w:rPr>
                <w:rFonts w:cs="Times New Roman"/>
              </w:rPr>
            </w:pPr>
            <w:r w:rsidRPr="0098008C">
              <w:rPr>
                <w:rFonts w:cs="Times New Roman"/>
                <w:b/>
                <w:bCs/>
              </w:rPr>
              <w:t>Student:</w:t>
            </w:r>
          </w:p>
          <w:p w14:paraId="1D042DE4" w14:textId="77777777" w:rsidR="0098008C" w:rsidRPr="0098008C" w:rsidRDefault="0098008C" w:rsidP="0098008C">
            <w:pPr>
              <w:rPr>
                <w:rFonts w:cs="Times New Roman"/>
                <w:b/>
                <w:bCs/>
              </w:rPr>
            </w:pPr>
            <w:r w:rsidRPr="0098008C">
              <w:rPr>
                <w:rFonts w:cs="Times New Roman"/>
                <w:b/>
                <w:bCs/>
              </w:rPr>
              <w:t>a) Logs into the system using Student-ID and Password</w:t>
            </w:r>
          </w:p>
          <w:p w14:paraId="4461550D" w14:textId="77777777" w:rsidR="0098008C" w:rsidRPr="0098008C" w:rsidRDefault="0098008C" w:rsidP="0098008C">
            <w:pPr>
              <w:rPr>
                <w:rFonts w:cs="Times New Roman"/>
                <w:b/>
                <w:bCs/>
              </w:rPr>
            </w:pPr>
            <w:r w:rsidRPr="0098008C">
              <w:rPr>
                <w:rFonts w:cs="Times New Roman"/>
                <w:b/>
                <w:bCs/>
              </w:rPr>
              <w:t>b) Inputs the</w:t>
            </w:r>
          </w:p>
          <w:p w14:paraId="6508A9AA" w14:textId="77777777" w:rsidR="0098008C" w:rsidRPr="0098008C" w:rsidRDefault="0098008C" w:rsidP="0098008C">
            <w:pPr>
              <w:rPr>
                <w:rFonts w:cs="Times New Roman"/>
                <w:b/>
                <w:bCs/>
              </w:rPr>
            </w:pPr>
            <w:r w:rsidRPr="0098008C">
              <w:rPr>
                <w:rFonts w:cs="Times New Roman"/>
                <w:b/>
                <w:bCs/>
              </w:rPr>
              <w:t>time- period</w:t>
            </w:r>
          </w:p>
          <w:p w14:paraId="1861C5B6" w14:textId="77777777" w:rsidR="0098008C" w:rsidRPr="0098008C" w:rsidRDefault="0098008C" w:rsidP="0098008C">
            <w:pPr>
              <w:rPr>
                <w:rFonts w:cs="Times New Roman"/>
                <w:b/>
                <w:bCs/>
              </w:rPr>
            </w:pPr>
            <w:r w:rsidRPr="0098008C">
              <w:rPr>
                <w:rFonts w:cs="Times New Roman"/>
                <w:b/>
                <w:bCs/>
              </w:rPr>
              <w:t>c)Views their</w:t>
            </w:r>
          </w:p>
          <w:p w14:paraId="79EAA09E" w14:textId="77777777" w:rsidR="0098008C" w:rsidRPr="0098008C" w:rsidRDefault="0098008C" w:rsidP="0098008C">
            <w:pPr>
              <w:rPr>
                <w:rFonts w:cs="Times New Roman"/>
                <w:b/>
                <w:bCs/>
              </w:rPr>
            </w:pPr>
            <w:r w:rsidRPr="0098008C">
              <w:rPr>
                <w:rFonts w:cs="Times New Roman"/>
                <w:b/>
                <w:bCs/>
              </w:rPr>
              <w:t>comparison</w:t>
            </w:r>
          </w:p>
          <w:p w14:paraId="3920D4DF" w14:textId="77777777" w:rsidR="0098008C" w:rsidRPr="0098008C" w:rsidRDefault="0098008C" w:rsidP="0098008C">
            <w:pPr>
              <w:rPr>
                <w:rFonts w:cs="Times New Roman"/>
                <w:b/>
                <w:bCs/>
              </w:rPr>
            </w:pPr>
            <w:r w:rsidRPr="0098008C">
              <w:rPr>
                <w:rFonts w:cs="Times New Roman"/>
                <w:b/>
                <w:bCs/>
              </w:rPr>
              <w:t>of attempted</w:t>
            </w:r>
          </w:p>
          <w:p w14:paraId="3B933213" w14:textId="77777777" w:rsidR="0098008C" w:rsidRPr="0098008C" w:rsidRDefault="0098008C" w:rsidP="0098008C">
            <w:pPr>
              <w:rPr>
                <w:rFonts w:cs="Times New Roman"/>
                <w:b/>
                <w:bCs/>
              </w:rPr>
            </w:pPr>
            <w:r w:rsidRPr="0098008C">
              <w:rPr>
                <w:rFonts w:cs="Times New Roman"/>
                <w:b/>
                <w:bCs/>
              </w:rPr>
              <w:t xml:space="preserve">vs achieved </w:t>
            </w:r>
            <w:proofErr w:type="gramStart"/>
            <w:r w:rsidRPr="0098008C">
              <w:rPr>
                <w:rFonts w:cs="Times New Roman"/>
                <w:b/>
                <w:bCs/>
              </w:rPr>
              <w:t>PLO</w:t>
            </w:r>
            <w:proofErr w:type="gramEnd"/>
          </w:p>
          <w:p w14:paraId="18F4CC2F" w14:textId="77777777" w:rsidR="0098008C" w:rsidRPr="0098008C" w:rsidRDefault="0098008C" w:rsidP="0098008C">
            <w:pPr>
              <w:rPr>
                <w:rFonts w:cs="Times New Roman"/>
                <w:b/>
                <w:bCs/>
              </w:rPr>
            </w:pPr>
            <w:r w:rsidRPr="0098008C">
              <w:rPr>
                <w:rFonts w:cs="Times New Roman"/>
                <w:b/>
                <w:bCs/>
              </w:rPr>
              <w:t>percentage</w:t>
            </w:r>
          </w:p>
          <w:p w14:paraId="0249F348" w14:textId="77777777" w:rsidR="0098008C" w:rsidRPr="0098008C" w:rsidRDefault="0098008C" w:rsidP="0098008C">
            <w:pPr>
              <w:rPr>
                <w:rFonts w:cs="Times New Roman"/>
                <w:b/>
                <w:bCs/>
              </w:rPr>
            </w:pPr>
            <w:r w:rsidRPr="0098008C">
              <w:rPr>
                <w:rFonts w:cs="Times New Roman"/>
                <w:b/>
                <w:bCs/>
              </w:rPr>
              <w:t>along with</w:t>
            </w:r>
          </w:p>
          <w:p w14:paraId="6A06BA37" w14:textId="77777777" w:rsidR="0098008C" w:rsidRPr="0098008C" w:rsidRDefault="0098008C" w:rsidP="0098008C">
            <w:pPr>
              <w:rPr>
                <w:rFonts w:cs="Times New Roman"/>
                <w:b/>
                <w:bCs/>
              </w:rPr>
            </w:pPr>
            <w:r w:rsidRPr="0098008C">
              <w:rPr>
                <w:rFonts w:cs="Times New Roman"/>
                <w:b/>
                <w:bCs/>
              </w:rPr>
              <w:t>the</w:t>
            </w:r>
          </w:p>
          <w:p w14:paraId="1F22BE81" w14:textId="77777777" w:rsidR="0098008C" w:rsidRPr="0098008C" w:rsidRDefault="0098008C" w:rsidP="0098008C">
            <w:pPr>
              <w:rPr>
                <w:rFonts w:cs="Times New Roman"/>
                <w:b/>
                <w:bCs/>
              </w:rPr>
            </w:pPr>
            <w:r w:rsidRPr="0098008C">
              <w:rPr>
                <w:rFonts w:cs="Times New Roman"/>
                <w:b/>
                <w:bCs/>
              </w:rPr>
              <w:t>departmental</w:t>
            </w:r>
          </w:p>
          <w:p w14:paraId="12F32246" w14:textId="77777777" w:rsidR="0098008C" w:rsidRPr="0098008C" w:rsidRDefault="0098008C" w:rsidP="0098008C">
            <w:pPr>
              <w:rPr>
                <w:rFonts w:cs="Times New Roman"/>
                <w:b/>
                <w:bCs/>
              </w:rPr>
            </w:pPr>
            <w:r w:rsidRPr="0098008C">
              <w:rPr>
                <w:rFonts w:cs="Times New Roman"/>
                <w:b/>
                <w:bCs/>
              </w:rPr>
              <w:t>Average.</w:t>
            </w:r>
          </w:p>
          <w:p w14:paraId="14768EE1" w14:textId="77777777" w:rsidR="0098008C" w:rsidRPr="0098008C" w:rsidRDefault="0098008C" w:rsidP="0098008C">
            <w:pPr>
              <w:rPr>
                <w:rFonts w:cs="Times New Roman"/>
                <w:b/>
                <w:bCs/>
              </w:rPr>
            </w:pPr>
          </w:p>
          <w:p w14:paraId="2354111A" w14:textId="77777777" w:rsidR="0098008C" w:rsidRPr="0098008C" w:rsidRDefault="0098008C" w:rsidP="0098008C">
            <w:pPr>
              <w:rPr>
                <w:rFonts w:cs="Times New Roman"/>
              </w:rPr>
            </w:pPr>
            <w:r w:rsidRPr="0098008C">
              <w:rPr>
                <w:rFonts w:cs="Times New Roman"/>
                <w:b/>
                <w:bCs/>
              </w:rPr>
              <w:t>Department Head:</w:t>
            </w:r>
          </w:p>
          <w:p w14:paraId="6B20D13C" w14:textId="77777777" w:rsidR="0098008C" w:rsidRPr="0098008C" w:rsidRDefault="0098008C" w:rsidP="0098008C">
            <w:pPr>
              <w:rPr>
                <w:rFonts w:cs="Times New Roman"/>
                <w:b/>
                <w:bCs/>
              </w:rPr>
            </w:pPr>
            <w:r w:rsidRPr="0098008C">
              <w:rPr>
                <w:rFonts w:cs="Times New Roman"/>
                <w:b/>
                <w:bCs/>
              </w:rPr>
              <w:t>a) Logs into the system</w:t>
            </w:r>
          </w:p>
          <w:p w14:paraId="6507CCE0" w14:textId="77777777" w:rsidR="0098008C" w:rsidRPr="0098008C" w:rsidRDefault="0098008C" w:rsidP="0098008C">
            <w:pPr>
              <w:rPr>
                <w:rFonts w:cs="Times New Roman"/>
                <w:b/>
                <w:bCs/>
              </w:rPr>
            </w:pPr>
            <w:r w:rsidRPr="0098008C">
              <w:rPr>
                <w:rFonts w:cs="Times New Roman"/>
                <w:b/>
                <w:bCs/>
              </w:rPr>
              <w:t>using User-ID and</w:t>
            </w:r>
          </w:p>
          <w:p w14:paraId="774BA4BC" w14:textId="77777777" w:rsidR="0098008C" w:rsidRPr="0098008C" w:rsidRDefault="0098008C" w:rsidP="0098008C">
            <w:pPr>
              <w:rPr>
                <w:rFonts w:cs="Times New Roman"/>
                <w:b/>
                <w:bCs/>
              </w:rPr>
            </w:pPr>
            <w:r w:rsidRPr="0098008C">
              <w:rPr>
                <w:rFonts w:cs="Times New Roman"/>
                <w:b/>
                <w:bCs/>
              </w:rPr>
              <w:t>Password</w:t>
            </w:r>
          </w:p>
          <w:p w14:paraId="2BFBA7B3" w14:textId="77777777" w:rsidR="0098008C" w:rsidRPr="0098008C" w:rsidRDefault="0098008C" w:rsidP="0098008C">
            <w:pPr>
              <w:rPr>
                <w:rFonts w:cs="Times New Roman"/>
                <w:b/>
                <w:bCs/>
              </w:rPr>
            </w:pPr>
            <w:r w:rsidRPr="0098008C">
              <w:rPr>
                <w:rFonts w:cs="Times New Roman"/>
                <w:b/>
                <w:bCs/>
              </w:rPr>
              <w:t>b) Inputs the time- period</w:t>
            </w:r>
          </w:p>
          <w:p w14:paraId="705D4AFA" w14:textId="77777777" w:rsidR="0098008C" w:rsidRPr="0098008C" w:rsidRDefault="0098008C" w:rsidP="0098008C">
            <w:pPr>
              <w:rPr>
                <w:rFonts w:cs="Times New Roman"/>
                <w:b/>
                <w:bCs/>
              </w:rPr>
            </w:pPr>
            <w:r w:rsidRPr="0098008C">
              <w:rPr>
                <w:rFonts w:cs="Times New Roman"/>
                <w:b/>
                <w:bCs/>
              </w:rPr>
              <w:t>c) Views the comparison of students</w:t>
            </w:r>
          </w:p>
          <w:p w14:paraId="46124790" w14:textId="77777777" w:rsidR="0098008C" w:rsidRPr="0098008C" w:rsidRDefault="0098008C" w:rsidP="0098008C">
            <w:pPr>
              <w:rPr>
                <w:rFonts w:cs="Times New Roman"/>
                <w:b/>
                <w:bCs/>
              </w:rPr>
            </w:pPr>
            <w:r w:rsidRPr="0098008C">
              <w:rPr>
                <w:rFonts w:cs="Times New Roman"/>
                <w:b/>
                <w:bCs/>
              </w:rPr>
              <w:t>attempted</w:t>
            </w:r>
          </w:p>
          <w:p w14:paraId="46504B22" w14:textId="77777777" w:rsidR="0098008C" w:rsidRPr="0098008C" w:rsidRDefault="0098008C" w:rsidP="0098008C">
            <w:pPr>
              <w:rPr>
                <w:rFonts w:cs="Times New Roman"/>
                <w:b/>
                <w:bCs/>
              </w:rPr>
            </w:pPr>
            <w:r w:rsidRPr="0098008C">
              <w:rPr>
                <w:rFonts w:cs="Times New Roman"/>
                <w:b/>
                <w:bCs/>
              </w:rPr>
              <w:t>PLO vs</w:t>
            </w:r>
          </w:p>
          <w:p w14:paraId="115F3FCE" w14:textId="77777777" w:rsidR="0098008C" w:rsidRPr="0098008C" w:rsidRDefault="0098008C" w:rsidP="0098008C">
            <w:pPr>
              <w:rPr>
                <w:rFonts w:cs="Times New Roman"/>
                <w:b/>
                <w:bCs/>
              </w:rPr>
            </w:pPr>
            <w:r w:rsidRPr="0098008C">
              <w:rPr>
                <w:rFonts w:cs="Times New Roman"/>
                <w:b/>
                <w:bCs/>
              </w:rPr>
              <w:t>achieved</w:t>
            </w:r>
          </w:p>
          <w:p w14:paraId="0E1F7D42" w14:textId="77777777" w:rsidR="0098008C" w:rsidRPr="0098008C" w:rsidRDefault="0098008C" w:rsidP="0098008C">
            <w:pPr>
              <w:rPr>
                <w:rFonts w:cs="Times New Roman"/>
                <w:b/>
                <w:bCs/>
              </w:rPr>
            </w:pPr>
            <w:r w:rsidRPr="0098008C">
              <w:rPr>
                <w:rFonts w:cs="Times New Roman"/>
                <w:b/>
                <w:bCs/>
              </w:rPr>
              <w:t>PLO</w:t>
            </w:r>
          </w:p>
          <w:p w14:paraId="69150206" w14:textId="77777777" w:rsidR="0098008C" w:rsidRPr="0098008C" w:rsidRDefault="0098008C" w:rsidP="0098008C">
            <w:pPr>
              <w:rPr>
                <w:rFonts w:cs="Times New Roman"/>
                <w:b/>
                <w:bCs/>
              </w:rPr>
            </w:pPr>
            <w:r w:rsidRPr="0098008C">
              <w:rPr>
                <w:rFonts w:cs="Times New Roman"/>
                <w:b/>
                <w:bCs/>
              </w:rPr>
              <w:t>percentage</w:t>
            </w:r>
          </w:p>
          <w:p w14:paraId="65FB9118" w14:textId="77777777" w:rsidR="0098008C" w:rsidRPr="0098008C" w:rsidRDefault="0098008C" w:rsidP="0098008C">
            <w:pPr>
              <w:rPr>
                <w:rFonts w:cs="Times New Roman"/>
                <w:b/>
                <w:bCs/>
              </w:rPr>
            </w:pPr>
            <w:r w:rsidRPr="0098008C">
              <w:rPr>
                <w:rFonts w:cs="Times New Roman"/>
                <w:b/>
                <w:bCs/>
              </w:rPr>
              <w:t>along with</w:t>
            </w:r>
          </w:p>
          <w:p w14:paraId="7EFA3BA7" w14:textId="77777777" w:rsidR="0098008C" w:rsidRPr="0098008C" w:rsidRDefault="0098008C" w:rsidP="0098008C">
            <w:pPr>
              <w:rPr>
                <w:rFonts w:cs="Times New Roman"/>
                <w:b/>
                <w:bCs/>
              </w:rPr>
            </w:pPr>
            <w:r w:rsidRPr="0098008C">
              <w:rPr>
                <w:rFonts w:cs="Times New Roman"/>
                <w:b/>
                <w:bCs/>
              </w:rPr>
              <w:t>the</w:t>
            </w:r>
          </w:p>
          <w:p w14:paraId="60CF721F" w14:textId="77777777" w:rsidR="0098008C" w:rsidRPr="0098008C" w:rsidRDefault="0098008C" w:rsidP="0098008C">
            <w:pPr>
              <w:rPr>
                <w:rFonts w:cs="Times New Roman"/>
                <w:b/>
                <w:bCs/>
              </w:rPr>
            </w:pPr>
            <w:r w:rsidRPr="0098008C">
              <w:rPr>
                <w:rFonts w:cs="Times New Roman"/>
                <w:b/>
                <w:bCs/>
              </w:rPr>
              <w:t>departmental</w:t>
            </w:r>
          </w:p>
          <w:p w14:paraId="115A043A" w14:textId="77777777" w:rsidR="0098008C" w:rsidRPr="0098008C" w:rsidRDefault="0098008C" w:rsidP="0098008C">
            <w:pPr>
              <w:rPr>
                <w:rFonts w:cs="Times New Roman"/>
                <w:b/>
                <w:bCs/>
              </w:rPr>
            </w:pPr>
            <w:r w:rsidRPr="0098008C">
              <w:rPr>
                <w:rFonts w:cs="Times New Roman"/>
                <w:b/>
                <w:bCs/>
              </w:rPr>
              <w:t>average.</w:t>
            </w:r>
          </w:p>
          <w:p w14:paraId="4560ED4D" w14:textId="77777777" w:rsidR="0098008C" w:rsidRPr="0098008C" w:rsidRDefault="0098008C" w:rsidP="0098008C">
            <w:pPr>
              <w:rPr>
                <w:rFonts w:cs="Times New Roman"/>
                <w:b/>
                <w:bCs/>
              </w:rPr>
            </w:pPr>
          </w:p>
          <w:p w14:paraId="327C80B6" w14:textId="77777777" w:rsidR="0098008C" w:rsidRPr="0098008C" w:rsidRDefault="0098008C" w:rsidP="0098008C">
            <w:pPr>
              <w:rPr>
                <w:rFonts w:cs="Times New Roman"/>
                <w:b/>
                <w:bCs/>
              </w:rPr>
            </w:pPr>
          </w:p>
          <w:p w14:paraId="6D628282" w14:textId="77777777" w:rsidR="0098008C" w:rsidRPr="0098008C" w:rsidRDefault="0098008C" w:rsidP="0098008C">
            <w:pPr>
              <w:rPr>
                <w:rFonts w:cs="Times New Roman"/>
              </w:rPr>
            </w:pPr>
            <w:r w:rsidRPr="0098008C">
              <w:rPr>
                <w:rFonts w:cs="Times New Roman"/>
                <w:b/>
                <w:bCs/>
              </w:rPr>
              <w:lastRenderedPageBreak/>
              <w:t>Registrar’s office:</w:t>
            </w:r>
          </w:p>
          <w:p w14:paraId="77359E7F" w14:textId="77777777" w:rsidR="0098008C" w:rsidRPr="0098008C" w:rsidRDefault="0098008C" w:rsidP="0098008C">
            <w:pPr>
              <w:rPr>
                <w:rFonts w:cs="Times New Roman"/>
                <w:b/>
                <w:bCs/>
              </w:rPr>
            </w:pPr>
            <w:r w:rsidRPr="0098008C">
              <w:rPr>
                <w:rFonts w:cs="Times New Roman"/>
                <w:b/>
                <w:bCs/>
              </w:rPr>
              <w:t>a) Logs into the system using User-ID and</w:t>
            </w:r>
          </w:p>
          <w:p w14:paraId="5F0E7648" w14:textId="77777777" w:rsidR="0098008C" w:rsidRPr="0098008C" w:rsidRDefault="0098008C" w:rsidP="0098008C">
            <w:pPr>
              <w:rPr>
                <w:rFonts w:cs="Times New Roman"/>
                <w:b/>
                <w:bCs/>
              </w:rPr>
            </w:pPr>
            <w:r w:rsidRPr="0098008C">
              <w:rPr>
                <w:rFonts w:cs="Times New Roman"/>
                <w:b/>
                <w:bCs/>
              </w:rPr>
              <w:t>Password</w:t>
            </w:r>
          </w:p>
          <w:p w14:paraId="48DC83A5" w14:textId="77777777" w:rsidR="0098008C" w:rsidRPr="0098008C" w:rsidRDefault="0098008C" w:rsidP="0098008C">
            <w:pPr>
              <w:rPr>
                <w:rFonts w:cs="Times New Roman"/>
                <w:b/>
                <w:bCs/>
              </w:rPr>
            </w:pPr>
            <w:r w:rsidRPr="0098008C">
              <w:rPr>
                <w:rFonts w:cs="Times New Roman"/>
                <w:b/>
                <w:bCs/>
              </w:rPr>
              <w:t>b) Inputs the time- period</w:t>
            </w:r>
          </w:p>
          <w:p w14:paraId="4EB32276" w14:textId="77777777" w:rsidR="0098008C" w:rsidRPr="0098008C" w:rsidRDefault="0098008C" w:rsidP="0098008C">
            <w:pPr>
              <w:rPr>
                <w:rFonts w:cs="Times New Roman"/>
                <w:b/>
                <w:bCs/>
              </w:rPr>
            </w:pPr>
            <w:r w:rsidRPr="0098008C">
              <w:rPr>
                <w:rFonts w:cs="Times New Roman"/>
                <w:b/>
                <w:bCs/>
              </w:rPr>
              <w:t>c) Views the</w:t>
            </w:r>
          </w:p>
          <w:p w14:paraId="493DFAAF" w14:textId="77777777" w:rsidR="0098008C" w:rsidRPr="0098008C" w:rsidRDefault="0098008C" w:rsidP="0098008C">
            <w:pPr>
              <w:rPr>
                <w:rFonts w:cs="Times New Roman"/>
                <w:b/>
                <w:bCs/>
              </w:rPr>
            </w:pPr>
            <w:r w:rsidRPr="0098008C">
              <w:rPr>
                <w:rFonts w:cs="Times New Roman"/>
                <w:b/>
                <w:bCs/>
              </w:rPr>
              <w:t>comparison</w:t>
            </w:r>
          </w:p>
          <w:p w14:paraId="69C6E20A" w14:textId="77777777" w:rsidR="0098008C" w:rsidRPr="0098008C" w:rsidRDefault="0098008C" w:rsidP="0098008C">
            <w:pPr>
              <w:rPr>
                <w:rFonts w:cs="Times New Roman"/>
                <w:b/>
                <w:bCs/>
              </w:rPr>
            </w:pPr>
            <w:r w:rsidRPr="0098008C">
              <w:rPr>
                <w:rFonts w:cs="Times New Roman"/>
                <w:b/>
                <w:bCs/>
              </w:rPr>
              <w:t>of students</w:t>
            </w:r>
          </w:p>
          <w:p w14:paraId="0DDA8B01" w14:textId="77777777" w:rsidR="0098008C" w:rsidRPr="0098008C" w:rsidRDefault="0098008C" w:rsidP="0098008C">
            <w:pPr>
              <w:rPr>
                <w:rFonts w:cs="Times New Roman"/>
                <w:b/>
                <w:bCs/>
              </w:rPr>
            </w:pPr>
            <w:r w:rsidRPr="0098008C">
              <w:rPr>
                <w:rFonts w:cs="Times New Roman"/>
                <w:b/>
                <w:bCs/>
              </w:rPr>
              <w:t>Attempted PLO vs</w:t>
            </w:r>
          </w:p>
          <w:p w14:paraId="14135206" w14:textId="77777777" w:rsidR="0098008C" w:rsidRPr="0098008C" w:rsidRDefault="0098008C" w:rsidP="0098008C">
            <w:pPr>
              <w:rPr>
                <w:rFonts w:cs="Times New Roman"/>
                <w:b/>
                <w:bCs/>
              </w:rPr>
            </w:pPr>
            <w:r w:rsidRPr="0098008C">
              <w:rPr>
                <w:rFonts w:cs="Times New Roman"/>
                <w:b/>
                <w:bCs/>
              </w:rPr>
              <w:t>Achieved PLO percentage along with the</w:t>
            </w:r>
          </w:p>
          <w:p w14:paraId="443E6D8C" w14:textId="77777777" w:rsidR="0098008C" w:rsidRPr="0098008C" w:rsidRDefault="0098008C" w:rsidP="0098008C">
            <w:pPr>
              <w:rPr>
                <w:rFonts w:cs="Times New Roman"/>
                <w:b/>
                <w:bCs/>
              </w:rPr>
            </w:pPr>
            <w:r w:rsidRPr="0098008C">
              <w:rPr>
                <w:rFonts w:cs="Times New Roman"/>
                <w:b/>
                <w:bCs/>
              </w:rPr>
              <w:t>departmental</w:t>
            </w:r>
          </w:p>
          <w:p w14:paraId="29FD64A2" w14:textId="77777777" w:rsidR="0098008C" w:rsidRPr="0098008C" w:rsidRDefault="0098008C" w:rsidP="0098008C">
            <w:pPr>
              <w:rPr>
                <w:rFonts w:cs="Times New Roman"/>
                <w:b/>
                <w:bCs/>
              </w:rPr>
            </w:pPr>
            <w:r w:rsidRPr="0098008C">
              <w:rPr>
                <w:rFonts w:cs="Times New Roman"/>
                <w:b/>
                <w:bCs/>
              </w:rPr>
              <w:t>average.</w:t>
            </w:r>
          </w:p>
          <w:p w14:paraId="790A6D58" w14:textId="77777777" w:rsidR="0098008C" w:rsidRPr="0098008C" w:rsidRDefault="0098008C" w:rsidP="0098008C">
            <w:pPr>
              <w:rPr>
                <w:rFonts w:cs="Times New Roman"/>
                <w:b/>
                <w:bCs/>
              </w:rPr>
            </w:pPr>
          </w:p>
          <w:p w14:paraId="2011C8A6" w14:textId="77777777" w:rsidR="0098008C" w:rsidRPr="0098008C" w:rsidRDefault="0098008C" w:rsidP="0098008C">
            <w:pPr>
              <w:rPr>
                <w:rFonts w:cs="Times New Roman"/>
                <w:b/>
                <w:bCs/>
              </w:rPr>
            </w:pPr>
          </w:p>
          <w:p w14:paraId="654B4F8F" w14:textId="77777777" w:rsidR="0098008C" w:rsidRPr="0098008C" w:rsidRDefault="0098008C" w:rsidP="0098008C">
            <w:pPr>
              <w:rPr>
                <w:rFonts w:cs="Times New Roman"/>
              </w:rPr>
            </w:pPr>
            <w:r w:rsidRPr="0098008C">
              <w:rPr>
                <w:rFonts w:cs="Times New Roman"/>
                <w:b/>
                <w:bCs/>
              </w:rPr>
              <w:t>Faculty:</w:t>
            </w:r>
          </w:p>
          <w:p w14:paraId="15381730" w14:textId="77777777" w:rsidR="0098008C" w:rsidRPr="0098008C" w:rsidRDefault="0098008C" w:rsidP="0098008C">
            <w:pPr>
              <w:rPr>
                <w:rFonts w:cs="Times New Roman"/>
                <w:b/>
                <w:bCs/>
              </w:rPr>
            </w:pPr>
            <w:r w:rsidRPr="0098008C">
              <w:rPr>
                <w:rFonts w:cs="Times New Roman"/>
                <w:b/>
                <w:bCs/>
              </w:rPr>
              <w:t>a) Logs into the system using User-ID and</w:t>
            </w:r>
          </w:p>
          <w:p w14:paraId="23DE580B" w14:textId="77777777" w:rsidR="0098008C" w:rsidRPr="0098008C" w:rsidRDefault="0098008C" w:rsidP="0098008C">
            <w:pPr>
              <w:rPr>
                <w:rFonts w:cs="Times New Roman"/>
                <w:b/>
                <w:bCs/>
              </w:rPr>
            </w:pPr>
            <w:r w:rsidRPr="0098008C">
              <w:rPr>
                <w:rFonts w:cs="Times New Roman"/>
                <w:b/>
                <w:bCs/>
              </w:rPr>
              <w:t>Password.</w:t>
            </w:r>
          </w:p>
          <w:p w14:paraId="23E45C0A" w14:textId="77777777" w:rsidR="0098008C" w:rsidRPr="0098008C" w:rsidRDefault="0098008C" w:rsidP="0098008C">
            <w:pPr>
              <w:rPr>
                <w:rFonts w:cs="Times New Roman"/>
                <w:b/>
                <w:bCs/>
              </w:rPr>
            </w:pPr>
            <w:r w:rsidRPr="0098008C">
              <w:rPr>
                <w:rFonts w:cs="Times New Roman"/>
                <w:b/>
                <w:bCs/>
              </w:rPr>
              <w:t>b) Inputs the</w:t>
            </w:r>
          </w:p>
          <w:p w14:paraId="0AABAE66" w14:textId="77777777" w:rsidR="0098008C" w:rsidRPr="0098008C" w:rsidRDefault="0098008C" w:rsidP="0098008C">
            <w:pPr>
              <w:rPr>
                <w:rFonts w:cs="Times New Roman"/>
                <w:b/>
                <w:bCs/>
              </w:rPr>
            </w:pPr>
            <w:proofErr w:type="gramStart"/>
            <w:r w:rsidRPr="0098008C">
              <w:rPr>
                <w:rFonts w:cs="Times New Roman"/>
                <w:b/>
                <w:bCs/>
              </w:rPr>
              <w:t>time period</w:t>
            </w:r>
            <w:proofErr w:type="gramEnd"/>
            <w:r w:rsidRPr="0098008C">
              <w:rPr>
                <w:rFonts w:cs="Times New Roman"/>
                <w:b/>
                <w:bCs/>
              </w:rPr>
              <w:t>.</w:t>
            </w:r>
          </w:p>
          <w:p w14:paraId="774E2C75" w14:textId="77777777" w:rsidR="0098008C" w:rsidRPr="0098008C" w:rsidRDefault="0098008C" w:rsidP="0098008C">
            <w:pPr>
              <w:rPr>
                <w:rFonts w:cs="Times New Roman"/>
                <w:b/>
                <w:bCs/>
              </w:rPr>
            </w:pPr>
            <w:r w:rsidRPr="0098008C">
              <w:rPr>
                <w:rFonts w:cs="Times New Roman"/>
                <w:b/>
                <w:bCs/>
              </w:rPr>
              <w:t>c) Views the</w:t>
            </w:r>
          </w:p>
          <w:p w14:paraId="0D0C878F" w14:textId="77777777" w:rsidR="0098008C" w:rsidRPr="0098008C" w:rsidRDefault="0098008C" w:rsidP="0098008C">
            <w:pPr>
              <w:rPr>
                <w:rFonts w:cs="Times New Roman"/>
                <w:b/>
                <w:bCs/>
              </w:rPr>
            </w:pPr>
            <w:r w:rsidRPr="0098008C">
              <w:rPr>
                <w:rFonts w:cs="Times New Roman"/>
                <w:b/>
                <w:bCs/>
              </w:rPr>
              <w:t>comparison of students attempted PLO vs Achieved PLO</w:t>
            </w:r>
          </w:p>
          <w:p w14:paraId="34B92096" w14:textId="77777777" w:rsidR="0098008C" w:rsidRPr="0098008C" w:rsidRDefault="0098008C" w:rsidP="0098008C">
            <w:pPr>
              <w:rPr>
                <w:rFonts w:cs="Times New Roman"/>
                <w:b/>
                <w:bCs/>
              </w:rPr>
            </w:pPr>
            <w:r w:rsidRPr="0098008C">
              <w:rPr>
                <w:rFonts w:cs="Times New Roman"/>
                <w:b/>
                <w:bCs/>
              </w:rPr>
              <w:t>percentage</w:t>
            </w:r>
          </w:p>
          <w:p w14:paraId="3D23F7B4" w14:textId="77777777" w:rsidR="0098008C" w:rsidRPr="0098008C" w:rsidRDefault="0098008C" w:rsidP="0098008C">
            <w:pPr>
              <w:rPr>
                <w:rFonts w:cs="Times New Roman"/>
                <w:b/>
                <w:bCs/>
              </w:rPr>
            </w:pPr>
            <w:r w:rsidRPr="0098008C">
              <w:rPr>
                <w:rFonts w:cs="Times New Roman"/>
                <w:b/>
                <w:bCs/>
              </w:rPr>
              <w:t>along with</w:t>
            </w:r>
          </w:p>
          <w:p w14:paraId="27E28CBC" w14:textId="77777777" w:rsidR="0098008C" w:rsidRPr="0098008C" w:rsidRDefault="0098008C" w:rsidP="0098008C">
            <w:pPr>
              <w:rPr>
                <w:rFonts w:cs="Times New Roman"/>
                <w:b/>
                <w:bCs/>
              </w:rPr>
            </w:pPr>
            <w:r w:rsidRPr="0098008C">
              <w:rPr>
                <w:rFonts w:cs="Times New Roman"/>
                <w:b/>
                <w:bCs/>
              </w:rPr>
              <w:t>the</w:t>
            </w:r>
          </w:p>
          <w:p w14:paraId="393DC1B1" w14:textId="77777777" w:rsidR="0098008C" w:rsidRPr="0098008C" w:rsidRDefault="0098008C" w:rsidP="0098008C">
            <w:pPr>
              <w:rPr>
                <w:rFonts w:cs="Times New Roman"/>
                <w:b/>
                <w:bCs/>
              </w:rPr>
            </w:pPr>
            <w:r w:rsidRPr="0098008C">
              <w:rPr>
                <w:rFonts w:cs="Times New Roman"/>
                <w:b/>
                <w:bCs/>
              </w:rPr>
              <w:t>departmental</w:t>
            </w:r>
          </w:p>
          <w:p w14:paraId="113C8263" w14:textId="77777777" w:rsidR="0098008C" w:rsidRPr="0098008C" w:rsidRDefault="0098008C" w:rsidP="0098008C">
            <w:pPr>
              <w:rPr>
                <w:rFonts w:cs="Times New Roman"/>
                <w:b/>
                <w:bCs/>
              </w:rPr>
            </w:pPr>
            <w:r w:rsidRPr="0098008C">
              <w:rPr>
                <w:rFonts w:cs="Times New Roman"/>
                <w:b/>
                <w:bCs/>
              </w:rPr>
              <w:t>Average.</w:t>
            </w:r>
          </w:p>
          <w:p w14:paraId="5962D6B2" w14:textId="77777777" w:rsidR="0098008C" w:rsidRPr="0098008C" w:rsidRDefault="0098008C" w:rsidP="0098008C">
            <w:pPr>
              <w:rPr>
                <w:rFonts w:cs="Times New Roman"/>
                <w:b/>
                <w:bCs/>
              </w:rPr>
            </w:pPr>
          </w:p>
          <w:p w14:paraId="3FD3567C" w14:textId="77777777" w:rsidR="0098008C" w:rsidRPr="0098008C" w:rsidRDefault="0098008C" w:rsidP="0098008C">
            <w:pPr>
              <w:rPr>
                <w:rFonts w:cs="Times New Roman"/>
                <w:b/>
                <w:bCs/>
              </w:rPr>
            </w:pPr>
          </w:p>
          <w:p w14:paraId="29A9BB80" w14:textId="77777777" w:rsidR="0098008C" w:rsidRPr="0098008C" w:rsidRDefault="0098008C" w:rsidP="0098008C">
            <w:pPr>
              <w:rPr>
                <w:rFonts w:cs="Times New Roman"/>
              </w:rPr>
            </w:pPr>
            <w:r w:rsidRPr="0098008C">
              <w:rPr>
                <w:rFonts w:cs="Times New Roman"/>
                <w:b/>
                <w:bCs/>
              </w:rPr>
              <w:t>Dean</w:t>
            </w:r>
          </w:p>
          <w:p w14:paraId="6F8AD8EA" w14:textId="77777777" w:rsidR="0098008C" w:rsidRPr="0098008C" w:rsidRDefault="0098008C" w:rsidP="0098008C">
            <w:pPr>
              <w:rPr>
                <w:rFonts w:cs="Times New Roman"/>
                <w:b/>
                <w:bCs/>
              </w:rPr>
            </w:pPr>
            <w:r w:rsidRPr="0098008C">
              <w:rPr>
                <w:rFonts w:cs="Times New Roman"/>
                <w:b/>
                <w:bCs/>
              </w:rPr>
              <w:t>a) Logs into</w:t>
            </w:r>
          </w:p>
          <w:p w14:paraId="3CB08AC9" w14:textId="77777777" w:rsidR="0098008C" w:rsidRPr="0098008C" w:rsidRDefault="0098008C" w:rsidP="0098008C">
            <w:pPr>
              <w:rPr>
                <w:rFonts w:cs="Times New Roman"/>
                <w:b/>
                <w:bCs/>
              </w:rPr>
            </w:pPr>
            <w:r w:rsidRPr="0098008C">
              <w:rPr>
                <w:rFonts w:cs="Times New Roman"/>
                <w:b/>
                <w:bCs/>
              </w:rPr>
              <w:t>the system</w:t>
            </w:r>
          </w:p>
          <w:p w14:paraId="5BC90B92" w14:textId="77777777" w:rsidR="0098008C" w:rsidRPr="0098008C" w:rsidRDefault="0098008C" w:rsidP="0098008C">
            <w:pPr>
              <w:rPr>
                <w:rFonts w:cs="Times New Roman"/>
                <w:b/>
                <w:bCs/>
              </w:rPr>
            </w:pPr>
            <w:r w:rsidRPr="0098008C">
              <w:rPr>
                <w:rFonts w:cs="Times New Roman"/>
                <w:b/>
                <w:bCs/>
              </w:rPr>
              <w:t>using User</w:t>
            </w:r>
          </w:p>
          <w:p w14:paraId="4ACDD5FA" w14:textId="77777777" w:rsidR="0098008C" w:rsidRPr="0098008C" w:rsidRDefault="0098008C" w:rsidP="0098008C">
            <w:pPr>
              <w:rPr>
                <w:rFonts w:cs="Times New Roman"/>
                <w:b/>
                <w:bCs/>
              </w:rPr>
            </w:pPr>
            <w:r w:rsidRPr="0098008C">
              <w:rPr>
                <w:rFonts w:cs="Times New Roman"/>
                <w:b/>
                <w:bCs/>
              </w:rPr>
              <w:t>ID and</w:t>
            </w:r>
          </w:p>
          <w:p w14:paraId="5596ADE9" w14:textId="77777777" w:rsidR="0098008C" w:rsidRPr="0098008C" w:rsidRDefault="0098008C" w:rsidP="0098008C">
            <w:pPr>
              <w:rPr>
                <w:rFonts w:cs="Times New Roman"/>
                <w:b/>
                <w:bCs/>
              </w:rPr>
            </w:pPr>
            <w:r w:rsidRPr="0098008C">
              <w:rPr>
                <w:rFonts w:cs="Times New Roman"/>
                <w:b/>
                <w:bCs/>
              </w:rPr>
              <w:t>Password</w:t>
            </w:r>
          </w:p>
          <w:p w14:paraId="109AB889" w14:textId="77777777" w:rsidR="0098008C" w:rsidRPr="0098008C" w:rsidRDefault="0098008C" w:rsidP="0098008C">
            <w:pPr>
              <w:rPr>
                <w:rFonts w:cs="Times New Roman"/>
                <w:b/>
                <w:bCs/>
              </w:rPr>
            </w:pPr>
            <w:r w:rsidRPr="0098008C">
              <w:rPr>
                <w:rFonts w:cs="Times New Roman"/>
                <w:b/>
                <w:bCs/>
              </w:rPr>
              <w:t xml:space="preserve">b) Inputs the </w:t>
            </w:r>
            <w:proofErr w:type="gramStart"/>
            <w:r w:rsidRPr="0098008C">
              <w:rPr>
                <w:rFonts w:cs="Times New Roman"/>
                <w:b/>
                <w:bCs/>
              </w:rPr>
              <w:t>time period</w:t>
            </w:r>
            <w:proofErr w:type="gramEnd"/>
          </w:p>
          <w:p w14:paraId="1AA62109" w14:textId="77777777" w:rsidR="0098008C" w:rsidRPr="0098008C" w:rsidRDefault="0098008C" w:rsidP="0098008C">
            <w:pPr>
              <w:rPr>
                <w:rFonts w:cs="Times New Roman"/>
                <w:b/>
                <w:bCs/>
              </w:rPr>
            </w:pPr>
            <w:r w:rsidRPr="0098008C">
              <w:rPr>
                <w:rFonts w:cs="Times New Roman"/>
                <w:b/>
                <w:bCs/>
              </w:rPr>
              <w:t>c) Views the</w:t>
            </w:r>
          </w:p>
          <w:p w14:paraId="724E11C3" w14:textId="77777777" w:rsidR="0098008C" w:rsidRPr="0098008C" w:rsidRDefault="0098008C" w:rsidP="0098008C">
            <w:pPr>
              <w:rPr>
                <w:rFonts w:cs="Times New Roman"/>
                <w:b/>
                <w:bCs/>
              </w:rPr>
            </w:pPr>
            <w:r w:rsidRPr="0098008C">
              <w:rPr>
                <w:rFonts w:cs="Times New Roman"/>
                <w:b/>
                <w:bCs/>
              </w:rPr>
              <w:t>comparison of students</w:t>
            </w:r>
          </w:p>
          <w:p w14:paraId="380C4839" w14:textId="77777777" w:rsidR="0098008C" w:rsidRPr="0098008C" w:rsidRDefault="0098008C" w:rsidP="0098008C">
            <w:pPr>
              <w:rPr>
                <w:rFonts w:cs="Times New Roman"/>
                <w:b/>
                <w:bCs/>
              </w:rPr>
            </w:pPr>
            <w:r w:rsidRPr="0098008C">
              <w:rPr>
                <w:rFonts w:cs="Times New Roman"/>
                <w:b/>
                <w:bCs/>
              </w:rPr>
              <w:lastRenderedPageBreak/>
              <w:t>Attempted PLO vs</w:t>
            </w:r>
          </w:p>
          <w:p w14:paraId="4A3B7937" w14:textId="77777777" w:rsidR="0098008C" w:rsidRPr="0098008C" w:rsidRDefault="0098008C" w:rsidP="0098008C">
            <w:pPr>
              <w:rPr>
                <w:rFonts w:cs="Times New Roman"/>
                <w:b/>
                <w:bCs/>
              </w:rPr>
            </w:pPr>
            <w:r w:rsidRPr="0098008C">
              <w:rPr>
                <w:rFonts w:cs="Times New Roman"/>
                <w:b/>
                <w:bCs/>
              </w:rPr>
              <w:t>achieved</w:t>
            </w:r>
          </w:p>
          <w:p w14:paraId="66A609E5" w14:textId="77777777" w:rsidR="0098008C" w:rsidRPr="0098008C" w:rsidRDefault="0098008C" w:rsidP="0098008C">
            <w:pPr>
              <w:rPr>
                <w:rFonts w:cs="Times New Roman"/>
                <w:b/>
                <w:bCs/>
              </w:rPr>
            </w:pPr>
            <w:r w:rsidRPr="0098008C">
              <w:rPr>
                <w:rFonts w:cs="Times New Roman"/>
                <w:b/>
                <w:bCs/>
              </w:rPr>
              <w:t>PLO percentage</w:t>
            </w:r>
          </w:p>
          <w:p w14:paraId="0AD68B02" w14:textId="77777777" w:rsidR="0098008C" w:rsidRPr="0098008C" w:rsidRDefault="0098008C" w:rsidP="0098008C">
            <w:pPr>
              <w:rPr>
                <w:rFonts w:cs="Times New Roman"/>
                <w:b/>
                <w:bCs/>
              </w:rPr>
            </w:pPr>
            <w:r w:rsidRPr="0098008C">
              <w:rPr>
                <w:rFonts w:cs="Times New Roman"/>
                <w:b/>
                <w:bCs/>
              </w:rPr>
              <w:t>along with</w:t>
            </w:r>
          </w:p>
          <w:p w14:paraId="639F8605" w14:textId="77777777" w:rsidR="0098008C" w:rsidRPr="0098008C" w:rsidRDefault="0098008C" w:rsidP="0098008C">
            <w:pPr>
              <w:rPr>
                <w:rFonts w:cs="Times New Roman"/>
                <w:b/>
                <w:bCs/>
              </w:rPr>
            </w:pPr>
            <w:r w:rsidRPr="0098008C">
              <w:rPr>
                <w:rFonts w:cs="Times New Roman"/>
                <w:b/>
                <w:bCs/>
              </w:rPr>
              <w:t>the departmental</w:t>
            </w:r>
          </w:p>
          <w:p w14:paraId="79E553CA" w14:textId="77777777" w:rsidR="0098008C" w:rsidRPr="0098008C" w:rsidRDefault="0098008C" w:rsidP="0098008C">
            <w:pPr>
              <w:rPr>
                <w:rFonts w:cs="Times New Roman"/>
                <w:b/>
                <w:bCs/>
              </w:rPr>
            </w:pPr>
            <w:r w:rsidRPr="0098008C">
              <w:rPr>
                <w:rFonts w:cs="Times New Roman"/>
                <w:b/>
                <w:bCs/>
              </w:rPr>
              <w:t xml:space="preserve">average. </w:t>
            </w:r>
          </w:p>
          <w:p w14:paraId="6DCC74C0" w14:textId="77777777" w:rsidR="0098008C" w:rsidRPr="0098008C" w:rsidRDefault="0098008C" w:rsidP="0098008C">
            <w:pPr>
              <w:rPr>
                <w:rFonts w:cs="Times New Roman"/>
                <w:b/>
                <w:bCs/>
              </w:rPr>
            </w:pPr>
          </w:p>
          <w:p w14:paraId="57A7DA11" w14:textId="77777777" w:rsidR="0098008C" w:rsidRPr="0098008C" w:rsidRDefault="0098008C" w:rsidP="0098008C">
            <w:pPr>
              <w:rPr>
                <w:rFonts w:cs="Times New Roman"/>
                <w:b/>
                <w:bCs/>
              </w:rPr>
            </w:pPr>
          </w:p>
          <w:p w14:paraId="5D65A2CE" w14:textId="77777777" w:rsidR="0098008C" w:rsidRPr="0098008C" w:rsidRDefault="0098008C" w:rsidP="0098008C">
            <w:pPr>
              <w:rPr>
                <w:rFonts w:cs="Times New Roman"/>
                <w:b/>
                <w:bCs/>
              </w:rPr>
            </w:pPr>
          </w:p>
          <w:p w14:paraId="1F239081" w14:textId="77777777" w:rsidR="0098008C" w:rsidRPr="0098008C" w:rsidRDefault="0098008C" w:rsidP="0098008C">
            <w:pPr>
              <w:rPr>
                <w:rFonts w:cs="Times New Roman"/>
              </w:rPr>
            </w:pPr>
            <w:r w:rsidRPr="0098008C">
              <w:rPr>
                <w:rFonts w:cs="Times New Roman"/>
                <w:b/>
                <w:bCs/>
              </w:rPr>
              <w:t>VC</w:t>
            </w:r>
          </w:p>
          <w:p w14:paraId="326B6C45" w14:textId="77777777" w:rsidR="0098008C" w:rsidRPr="0098008C" w:rsidRDefault="0098008C" w:rsidP="0098008C">
            <w:pPr>
              <w:rPr>
                <w:rFonts w:cs="Times New Roman"/>
                <w:b/>
                <w:bCs/>
              </w:rPr>
            </w:pPr>
            <w:r w:rsidRPr="0098008C">
              <w:rPr>
                <w:rFonts w:cs="Times New Roman"/>
                <w:b/>
                <w:bCs/>
              </w:rPr>
              <w:t>a) Logs into the system using User-ID and</w:t>
            </w:r>
          </w:p>
          <w:p w14:paraId="5E2570E0" w14:textId="77777777" w:rsidR="0098008C" w:rsidRPr="0098008C" w:rsidRDefault="0098008C" w:rsidP="0098008C">
            <w:pPr>
              <w:rPr>
                <w:rFonts w:cs="Times New Roman"/>
                <w:b/>
                <w:bCs/>
              </w:rPr>
            </w:pPr>
            <w:r w:rsidRPr="0098008C">
              <w:rPr>
                <w:rFonts w:cs="Times New Roman"/>
                <w:b/>
                <w:bCs/>
              </w:rPr>
              <w:t>Password.</w:t>
            </w:r>
          </w:p>
          <w:p w14:paraId="5D682B19" w14:textId="77777777" w:rsidR="0098008C" w:rsidRPr="0098008C" w:rsidRDefault="0098008C" w:rsidP="0098008C">
            <w:pPr>
              <w:rPr>
                <w:rFonts w:cs="Times New Roman"/>
                <w:b/>
                <w:bCs/>
              </w:rPr>
            </w:pPr>
            <w:r w:rsidRPr="0098008C">
              <w:rPr>
                <w:rFonts w:cs="Times New Roman"/>
                <w:b/>
                <w:bCs/>
              </w:rPr>
              <w:t>b) Inputs the time- period.</w:t>
            </w:r>
          </w:p>
          <w:p w14:paraId="004A433D" w14:textId="77777777" w:rsidR="0098008C" w:rsidRPr="0098008C" w:rsidRDefault="0098008C" w:rsidP="0098008C">
            <w:pPr>
              <w:rPr>
                <w:rFonts w:cs="Times New Roman"/>
                <w:b/>
                <w:bCs/>
              </w:rPr>
            </w:pPr>
            <w:r w:rsidRPr="0098008C">
              <w:rPr>
                <w:rFonts w:cs="Times New Roman"/>
                <w:b/>
                <w:bCs/>
              </w:rPr>
              <w:t>c) Views the</w:t>
            </w:r>
          </w:p>
          <w:p w14:paraId="3C0236E1" w14:textId="77777777" w:rsidR="0098008C" w:rsidRPr="0098008C" w:rsidRDefault="0098008C" w:rsidP="0098008C">
            <w:pPr>
              <w:rPr>
                <w:rFonts w:cs="Times New Roman"/>
                <w:b/>
                <w:bCs/>
              </w:rPr>
            </w:pPr>
            <w:r w:rsidRPr="0098008C">
              <w:rPr>
                <w:rFonts w:cs="Times New Roman"/>
                <w:b/>
                <w:bCs/>
              </w:rPr>
              <w:t>comparison of students</w:t>
            </w:r>
          </w:p>
          <w:p w14:paraId="3C0026AA" w14:textId="77777777" w:rsidR="0098008C" w:rsidRPr="0098008C" w:rsidRDefault="0098008C" w:rsidP="0098008C">
            <w:pPr>
              <w:rPr>
                <w:rFonts w:cs="Times New Roman"/>
                <w:b/>
                <w:bCs/>
              </w:rPr>
            </w:pPr>
            <w:r w:rsidRPr="0098008C">
              <w:rPr>
                <w:rFonts w:cs="Times New Roman"/>
                <w:b/>
                <w:bCs/>
              </w:rPr>
              <w:t>attempted PLO vs Achieved PLO</w:t>
            </w:r>
          </w:p>
          <w:p w14:paraId="6CD81036" w14:textId="77777777" w:rsidR="0098008C" w:rsidRPr="0098008C" w:rsidRDefault="0098008C" w:rsidP="0098008C">
            <w:pPr>
              <w:rPr>
                <w:rFonts w:cs="Times New Roman"/>
                <w:b/>
                <w:bCs/>
              </w:rPr>
            </w:pPr>
            <w:r w:rsidRPr="0098008C">
              <w:rPr>
                <w:rFonts w:cs="Times New Roman"/>
                <w:b/>
                <w:bCs/>
              </w:rPr>
              <w:t>percentage</w:t>
            </w:r>
          </w:p>
          <w:p w14:paraId="37F2DA42" w14:textId="77777777" w:rsidR="0098008C" w:rsidRPr="0098008C" w:rsidRDefault="0098008C" w:rsidP="0098008C">
            <w:pPr>
              <w:rPr>
                <w:rFonts w:cs="Times New Roman"/>
                <w:b/>
                <w:bCs/>
              </w:rPr>
            </w:pPr>
            <w:r w:rsidRPr="0098008C">
              <w:rPr>
                <w:rFonts w:cs="Times New Roman"/>
                <w:b/>
                <w:bCs/>
              </w:rPr>
              <w:t>along with</w:t>
            </w:r>
          </w:p>
          <w:p w14:paraId="7AABEC84" w14:textId="77777777" w:rsidR="0098008C" w:rsidRPr="0098008C" w:rsidRDefault="0098008C" w:rsidP="0098008C">
            <w:pPr>
              <w:rPr>
                <w:rFonts w:cs="Times New Roman"/>
                <w:b/>
                <w:bCs/>
              </w:rPr>
            </w:pPr>
            <w:r w:rsidRPr="0098008C">
              <w:rPr>
                <w:rFonts w:cs="Times New Roman"/>
                <w:b/>
                <w:bCs/>
              </w:rPr>
              <w:t>the</w:t>
            </w:r>
          </w:p>
          <w:p w14:paraId="309D7C4A" w14:textId="77777777" w:rsidR="0098008C" w:rsidRPr="0098008C" w:rsidRDefault="0098008C" w:rsidP="0098008C">
            <w:pPr>
              <w:rPr>
                <w:rFonts w:cs="Times New Roman"/>
                <w:b/>
                <w:bCs/>
              </w:rPr>
            </w:pPr>
            <w:r w:rsidRPr="0098008C">
              <w:rPr>
                <w:rFonts w:cs="Times New Roman"/>
                <w:b/>
                <w:bCs/>
              </w:rPr>
              <w:t>departmental</w:t>
            </w:r>
          </w:p>
          <w:p w14:paraId="24B5F1EF" w14:textId="77777777" w:rsidR="0098008C" w:rsidRPr="0098008C" w:rsidRDefault="0098008C" w:rsidP="0098008C">
            <w:pPr>
              <w:rPr>
                <w:rFonts w:cs="Times New Roman"/>
                <w:b/>
                <w:bCs/>
              </w:rPr>
            </w:pPr>
            <w:r w:rsidRPr="0098008C">
              <w:rPr>
                <w:rFonts w:cs="Times New Roman"/>
                <w:b/>
                <w:bCs/>
              </w:rPr>
              <w:t>average.</w:t>
            </w:r>
          </w:p>
        </w:tc>
        <w:tc>
          <w:tcPr>
            <w:tcW w:w="1570" w:type="dxa"/>
          </w:tcPr>
          <w:p w14:paraId="730F2980" w14:textId="77777777" w:rsidR="0098008C" w:rsidRPr="0098008C" w:rsidRDefault="0098008C" w:rsidP="0098008C">
            <w:pPr>
              <w:rPr>
                <w:rFonts w:cs="Times New Roman"/>
                <w:b/>
                <w:bCs/>
              </w:rPr>
            </w:pPr>
          </w:p>
        </w:tc>
        <w:tc>
          <w:tcPr>
            <w:tcW w:w="1246" w:type="dxa"/>
          </w:tcPr>
          <w:p w14:paraId="27B7FEE0" w14:textId="77777777" w:rsidR="0098008C" w:rsidRPr="0098008C" w:rsidRDefault="0098008C" w:rsidP="0098008C">
            <w:pPr>
              <w:rPr>
                <w:rFonts w:cs="Times New Roman"/>
              </w:rPr>
            </w:pPr>
            <w:r w:rsidRPr="0098008C">
              <w:rPr>
                <w:rFonts w:cs="Times New Roman"/>
                <w:b/>
                <w:bCs/>
              </w:rPr>
              <w:t>Computer/</w:t>
            </w:r>
          </w:p>
          <w:p w14:paraId="58B99617" w14:textId="77777777" w:rsidR="0098008C" w:rsidRPr="0098008C" w:rsidRDefault="0098008C" w:rsidP="0098008C">
            <w:pPr>
              <w:rPr>
                <w:rFonts w:cs="Times New Roman"/>
              </w:rPr>
            </w:pPr>
            <w:r w:rsidRPr="0098008C">
              <w:rPr>
                <w:rFonts w:cs="Times New Roman"/>
                <w:b/>
                <w:bCs/>
              </w:rPr>
              <w:t xml:space="preserve">Laptop </w:t>
            </w:r>
          </w:p>
          <w:p w14:paraId="62BFCB77" w14:textId="77777777" w:rsidR="0098008C" w:rsidRPr="0098008C" w:rsidRDefault="0098008C" w:rsidP="0098008C">
            <w:pPr>
              <w:rPr>
                <w:rFonts w:cs="Times New Roman"/>
                <w:b/>
                <w:bCs/>
              </w:rPr>
            </w:pPr>
            <w:r w:rsidRPr="0098008C">
              <w:rPr>
                <w:rFonts w:cs="Times New Roman"/>
                <w:b/>
                <w:bCs/>
              </w:rPr>
              <w:t>a) User will need a computer to access SPMS</w:t>
            </w:r>
          </w:p>
          <w:p w14:paraId="72ED8FA2" w14:textId="77777777" w:rsidR="0098008C" w:rsidRPr="0098008C" w:rsidRDefault="0098008C" w:rsidP="0098008C">
            <w:pPr>
              <w:rPr>
                <w:rFonts w:cs="Times New Roman"/>
                <w:b/>
                <w:bCs/>
              </w:rPr>
            </w:pPr>
          </w:p>
          <w:p w14:paraId="1EAC4046" w14:textId="77777777" w:rsidR="0098008C" w:rsidRPr="0098008C" w:rsidRDefault="0098008C" w:rsidP="0098008C">
            <w:pPr>
              <w:rPr>
                <w:rFonts w:cs="Times New Roman"/>
              </w:rPr>
            </w:pPr>
            <w:r w:rsidRPr="0098008C">
              <w:rPr>
                <w:rFonts w:cs="Times New Roman"/>
                <w:b/>
                <w:bCs/>
              </w:rPr>
              <w:t>Printer</w:t>
            </w:r>
          </w:p>
          <w:p w14:paraId="512A922C" w14:textId="77777777" w:rsidR="0098008C" w:rsidRPr="0098008C" w:rsidRDefault="0098008C" w:rsidP="0098008C">
            <w:pPr>
              <w:rPr>
                <w:rFonts w:cs="Times New Roman"/>
                <w:b/>
                <w:bCs/>
              </w:rPr>
            </w:pPr>
            <w:r w:rsidRPr="0098008C">
              <w:rPr>
                <w:rFonts w:cs="Times New Roman"/>
                <w:b/>
                <w:bCs/>
              </w:rPr>
              <w:t>a) Used to print out the report if need be.</w:t>
            </w:r>
          </w:p>
          <w:p w14:paraId="69368C88" w14:textId="77777777" w:rsidR="0098008C" w:rsidRPr="0098008C" w:rsidRDefault="0098008C" w:rsidP="0098008C">
            <w:pPr>
              <w:rPr>
                <w:rFonts w:cs="Times New Roman"/>
                <w:b/>
                <w:bCs/>
              </w:rPr>
            </w:pPr>
          </w:p>
          <w:p w14:paraId="6CBA227B" w14:textId="77777777" w:rsidR="0098008C" w:rsidRPr="0098008C" w:rsidRDefault="0098008C" w:rsidP="0098008C">
            <w:pPr>
              <w:rPr>
                <w:rFonts w:cs="Times New Roman"/>
                <w:b/>
                <w:bCs/>
              </w:rPr>
            </w:pPr>
          </w:p>
          <w:p w14:paraId="3BC9CA29" w14:textId="77777777" w:rsidR="0098008C" w:rsidRPr="0098008C" w:rsidRDefault="0098008C" w:rsidP="0098008C">
            <w:pPr>
              <w:rPr>
                <w:rFonts w:cs="Times New Roman"/>
              </w:rPr>
            </w:pPr>
            <w:r w:rsidRPr="0098008C">
              <w:rPr>
                <w:rFonts w:cs="Times New Roman"/>
                <w:b/>
                <w:bCs/>
              </w:rPr>
              <w:t xml:space="preserve">Networking Devices </w:t>
            </w:r>
          </w:p>
          <w:p w14:paraId="475D5BF0" w14:textId="77777777" w:rsidR="0098008C" w:rsidRPr="0098008C" w:rsidRDefault="0098008C" w:rsidP="0098008C">
            <w:pPr>
              <w:rPr>
                <w:rFonts w:cs="Times New Roman"/>
              </w:rPr>
            </w:pPr>
            <w:r w:rsidRPr="0098008C">
              <w:rPr>
                <w:rFonts w:cs="Times New Roman"/>
                <w:b/>
                <w:bCs/>
              </w:rPr>
              <w:t xml:space="preserve">(Router, </w:t>
            </w:r>
          </w:p>
          <w:p w14:paraId="639CE63E" w14:textId="77777777" w:rsidR="0098008C" w:rsidRPr="0098008C" w:rsidRDefault="0098008C" w:rsidP="0098008C">
            <w:pPr>
              <w:rPr>
                <w:rFonts w:cs="Times New Roman"/>
              </w:rPr>
            </w:pPr>
            <w:r w:rsidRPr="0098008C">
              <w:rPr>
                <w:rFonts w:cs="Times New Roman"/>
                <w:b/>
                <w:bCs/>
              </w:rPr>
              <w:t xml:space="preserve">Switch, </w:t>
            </w:r>
          </w:p>
          <w:p w14:paraId="1539D37C" w14:textId="77777777" w:rsidR="0098008C" w:rsidRPr="0098008C" w:rsidRDefault="0098008C" w:rsidP="0098008C">
            <w:pPr>
              <w:rPr>
                <w:rFonts w:cs="Times New Roman"/>
              </w:rPr>
            </w:pPr>
            <w:r w:rsidRPr="0098008C">
              <w:rPr>
                <w:rFonts w:cs="Times New Roman"/>
                <w:b/>
                <w:bCs/>
              </w:rPr>
              <w:t xml:space="preserve">Bridge, Hub): </w:t>
            </w:r>
          </w:p>
          <w:p w14:paraId="6672F24B" w14:textId="77777777" w:rsidR="0098008C" w:rsidRPr="0098008C" w:rsidRDefault="0098008C" w:rsidP="0098008C">
            <w:pPr>
              <w:rPr>
                <w:rFonts w:cs="Times New Roman"/>
                <w:b/>
                <w:bCs/>
              </w:rPr>
            </w:pPr>
            <w:r w:rsidRPr="0098008C">
              <w:rPr>
                <w:rFonts w:cs="Times New Roman"/>
                <w:b/>
                <w:bCs/>
              </w:rPr>
              <w:t>a) Used to access the</w:t>
            </w:r>
          </w:p>
          <w:p w14:paraId="62C61491" w14:textId="77777777" w:rsidR="0098008C" w:rsidRPr="0098008C" w:rsidRDefault="0098008C" w:rsidP="0098008C">
            <w:pPr>
              <w:rPr>
                <w:rFonts w:cs="Times New Roman"/>
                <w:b/>
                <w:bCs/>
              </w:rPr>
            </w:pPr>
            <w:r w:rsidRPr="0098008C">
              <w:rPr>
                <w:rFonts w:cs="Times New Roman"/>
                <w:b/>
                <w:bCs/>
              </w:rPr>
              <w:t>Internet.</w:t>
            </w:r>
          </w:p>
          <w:p w14:paraId="640FD90A" w14:textId="77777777" w:rsidR="0098008C" w:rsidRPr="0098008C" w:rsidRDefault="0098008C" w:rsidP="0098008C">
            <w:pPr>
              <w:rPr>
                <w:rFonts w:cs="Times New Roman"/>
                <w:b/>
                <w:bCs/>
              </w:rPr>
            </w:pPr>
          </w:p>
          <w:p w14:paraId="4F0630B8" w14:textId="77777777" w:rsidR="0098008C" w:rsidRPr="0098008C" w:rsidRDefault="0098008C" w:rsidP="0098008C">
            <w:pPr>
              <w:rPr>
                <w:rFonts w:cs="Times New Roman"/>
                <w:b/>
                <w:bCs/>
              </w:rPr>
            </w:pPr>
          </w:p>
          <w:p w14:paraId="3B87E5C0" w14:textId="77777777" w:rsidR="0098008C" w:rsidRPr="0098008C" w:rsidRDefault="0098008C" w:rsidP="0098008C">
            <w:pPr>
              <w:rPr>
                <w:rFonts w:cs="Times New Roman"/>
                <w:b/>
                <w:bCs/>
              </w:rPr>
            </w:pPr>
          </w:p>
          <w:p w14:paraId="6785C798" w14:textId="77777777" w:rsidR="0098008C" w:rsidRPr="0098008C" w:rsidRDefault="0098008C" w:rsidP="0098008C">
            <w:pPr>
              <w:rPr>
                <w:rFonts w:cs="Times New Roman"/>
                <w:b/>
                <w:bCs/>
              </w:rPr>
            </w:pPr>
          </w:p>
          <w:p w14:paraId="1247120D" w14:textId="77777777" w:rsidR="0098008C" w:rsidRPr="0098008C" w:rsidRDefault="0098008C" w:rsidP="0098008C">
            <w:pPr>
              <w:rPr>
                <w:rFonts w:cs="Times New Roman"/>
                <w:b/>
                <w:bCs/>
              </w:rPr>
            </w:pPr>
          </w:p>
        </w:tc>
        <w:tc>
          <w:tcPr>
            <w:tcW w:w="985" w:type="dxa"/>
          </w:tcPr>
          <w:p w14:paraId="4B8C2B8D" w14:textId="77777777" w:rsidR="0098008C" w:rsidRPr="0098008C" w:rsidRDefault="0098008C" w:rsidP="0098008C">
            <w:pPr>
              <w:rPr>
                <w:rFonts w:cs="Times New Roman"/>
              </w:rPr>
            </w:pPr>
            <w:r w:rsidRPr="0098008C">
              <w:rPr>
                <w:rFonts w:cs="Times New Roman"/>
                <w:b/>
                <w:bCs/>
              </w:rPr>
              <w:t>Operating</w:t>
            </w:r>
          </w:p>
          <w:p w14:paraId="5B6FAE37" w14:textId="77777777" w:rsidR="0098008C" w:rsidRPr="0098008C" w:rsidRDefault="0098008C" w:rsidP="0098008C">
            <w:pPr>
              <w:rPr>
                <w:rFonts w:cs="Times New Roman"/>
              </w:rPr>
            </w:pPr>
            <w:r w:rsidRPr="0098008C">
              <w:rPr>
                <w:rFonts w:cs="Times New Roman"/>
                <w:b/>
                <w:bCs/>
              </w:rPr>
              <w:t>system</w:t>
            </w:r>
          </w:p>
          <w:p w14:paraId="667B66B2" w14:textId="77777777" w:rsidR="0098008C" w:rsidRPr="0098008C" w:rsidRDefault="0098008C" w:rsidP="0098008C">
            <w:pPr>
              <w:rPr>
                <w:rFonts w:cs="Times New Roman"/>
                <w:b/>
                <w:bCs/>
              </w:rPr>
            </w:pPr>
            <w:r w:rsidRPr="0098008C">
              <w:rPr>
                <w:rFonts w:cs="Times New Roman"/>
                <w:b/>
                <w:bCs/>
              </w:rPr>
              <w:t>a) Used by</w:t>
            </w:r>
          </w:p>
          <w:p w14:paraId="271F9807" w14:textId="77777777" w:rsidR="0098008C" w:rsidRPr="0098008C" w:rsidRDefault="0098008C" w:rsidP="0098008C">
            <w:pPr>
              <w:rPr>
                <w:rFonts w:cs="Times New Roman"/>
                <w:b/>
                <w:bCs/>
              </w:rPr>
            </w:pPr>
            <w:r w:rsidRPr="0098008C">
              <w:rPr>
                <w:rFonts w:cs="Times New Roman"/>
                <w:b/>
                <w:bCs/>
              </w:rPr>
              <w:t>the</w:t>
            </w:r>
          </w:p>
          <w:p w14:paraId="02180476" w14:textId="77777777" w:rsidR="0098008C" w:rsidRPr="0098008C" w:rsidRDefault="0098008C" w:rsidP="0098008C">
            <w:pPr>
              <w:rPr>
                <w:rFonts w:cs="Times New Roman"/>
                <w:b/>
                <w:bCs/>
              </w:rPr>
            </w:pPr>
            <w:r w:rsidRPr="0098008C">
              <w:rPr>
                <w:rFonts w:cs="Times New Roman"/>
                <w:b/>
                <w:bCs/>
              </w:rPr>
              <w:t>SPMS</w:t>
            </w:r>
          </w:p>
          <w:p w14:paraId="6E6FD405" w14:textId="77777777" w:rsidR="0098008C" w:rsidRPr="0098008C" w:rsidRDefault="0098008C" w:rsidP="0098008C">
            <w:pPr>
              <w:rPr>
                <w:rFonts w:cs="Times New Roman"/>
                <w:b/>
                <w:bCs/>
              </w:rPr>
            </w:pPr>
          </w:p>
          <w:p w14:paraId="5325A3A7" w14:textId="77777777" w:rsidR="0098008C" w:rsidRPr="0098008C" w:rsidRDefault="0098008C" w:rsidP="0098008C">
            <w:pPr>
              <w:rPr>
                <w:rFonts w:cs="Times New Roman"/>
              </w:rPr>
            </w:pPr>
            <w:r w:rsidRPr="0098008C">
              <w:rPr>
                <w:rFonts w:cs="Times New Roman"/>
                <w:b/>
                <w:bCs/>
              </w:rPr>
              <w:t>SPMS</w:t>
            </w:r>
          </w:p>
          <w:p w14:paraId="6604145C" w14:textId="77777777" w:rsidR="0098008C" w:rsidRPr="0098008C" w:rsidRDefault="0098008C" w:rsidP="0098008C">
            <w:pPr>
              <w:rPr>
                <w:rFonts w:cs="Times New Roman"/>
                <w:b/>
                <w:bCs/>
              </w:rPr>
            </w:pPr>
            <w:r w:rsidRPr="0098008C">
              <w:rPr>
                <w:rFonts w:cs="Times New Roman"/>
                <w:b/>
                <w:bCs/>
              </w:rPr>
              <w:t>a) A comparison of the attempted vs. achieved PLO as well as the departmental average will be produced by the software.</w:t>
            </w:r>
          </w:p>
          <w:p w14:paraId="458DED54" w14:textId="77777777" w:rsidR="0098008C" w:rsidRPr="0098008C" w:rsidRDefault="0098008C" w:rsidP="0098008C">
            <w:pPr>
              <w:rPr>
                <w:rFonts w:cs="Times New Roman"/>
                <w:b/>
                <w:bCs/>
              </w:rPr>
            </w:pPr>
          </w:p>
          <w:p w14:paraId="70D69C89" w14:textId="77777777" w:rsidR="0098008C" w:rsidRPr="0098008C" w:rsidRDefault="0098008C" w:rsidP="0098008C">
            <w:pPr>
              <w:rPr>
                <w:rFonts w:cs="Times New Roman"/>
                <w:b/>
                <w:bCs/>
              </w:rPr>
            </w:pPr>
          </w:p>
        </w:tc>
        <w:tc>
          <w:tcPr>
            <w:tcW w:w="1014" w:type="dxa"/>
          </w:tcPr>
          <w:p w14:paraId="7440189F" w14:textId="77777777" w:rsidR="0098008C" w:rsidRPr="0098008C" w:rsidRDefault="0098008C" w:rsidP="0098008C">
            <w:pPr>
              <w:rPr>
                <w:rFonts w:cs="Times New Roman"/>
              </w:rPr>
            </w:pPr>
            <w:r w:rsidRPr="0098008C">
              <w:rPr>
                <w:rFonts w:cs="Times New Roman"/>
                <w:b/>
                <w:bCs/>
              </w:rPr>
              <w:t>SPMS</w:t>
            </w:r>
          </w:p>
          <w:p w14:paraId="59FD787B" w14:textId="77777777" w:rsidR="0098008C" w:rsidRPr="0098008C" w:rsidRDefault="0098008C" w:rsidP="0098008C">
            <w:pPr>
              <w:rPr>
                <w:rFonts w:cs="Times New Roman"/>
              </w:rPr>
            </w:pPr>
            <w:r w:rsidRPr="0098008C">
              <w:rPr>
                <w:rFonts w:cs="Times New Roman"/>
                <w:b/>
                <w:bCs/>
              </w:rPr>
              <w:t>Database</w:t>
            </w:r>
          </w:p>
          <w:p w14:paraId="6C03F619" w14:textId="77777777" w:rsidR="0098008C" w:rsidRPr="0098008C" w:rsidRDefault="0098008C" w:rsidP="0098008C">
            <w:pPr>
              <w:rPr>
                <w:rFonts w:cs="Times New Roman"/>
                <w:b/>
                <w:bCs/>
              </w:rPr>
            </w:pPr>
            <w:r w:rsidRPr="0098008C">
              <w:rPr>
                <w:rFonts w:cs="Times New Roman"/>
                <w:b/>
                <w:bCs/>
              </w:rPr>
              <w:t>a) Here, the performance will be stored.</w:t>
            </w:r>
          </w:p>
        </w:tc>
        <w:tc>
          <w:tcPr>
            <w:tcW w:w="1570" w:type="dxa"/>
          </w:tcPr>
          <w:p w14:paraId="6F05211A" w14:textId="77777777" w:rsidR="0098008C" w:rsidRPr="0098008C" w:rsidRDefault="0098008C" w:rsidP="0098008C">
            <w:pPr>
              <w:rPr>
                <w:rFonts w:cs="Times New Roman"/>
              </w:rPr>
            </w:pPr>
            <w:r w:rsidRPr="0098008C">
              <w:rPr>
                <w:rFonts w:cs="Times New Roman"/>
                <w:b/>
                <w:bCs/>
              </w:rPr>
              <w:t>Internet</w:t>
            </w:r>
          </w:p>
          <w:p w14:paraId="32D3E4BF" w14:textId="77777777" w:rsidR="0098008C" w:rsidRPr="0098008C" w:rsidRDefault="0098008C" w:rsidP="0098008C">
            <w:pPr>
              <w:rPr>
                <w:rFonts w:cs="Times New Roman"/>
                <w:b/>
                <w:bCs/>
              </w:rPr>
            </w:pPr>
            <w:r w:rsidRPr="0098008C">
              <w:rPr>
                <w:rFonts w:cs="Times New Roman"/>
                <w:b/>
                <w:bCs/>
              </w:rPr>
              <w:t>a) To login into and access the SPM it is used.</w:t>
            </w:r>
          </w:p>
        </w:tc>
      </w:tr>
      <w:tr w:rsidR="0098008C" w:rsidRPr="0098008C" w14:paraId="0E272A16" w14:textId="77777777" w:rsidTr="00C120C8">
        <w:tc>
          <w:tcPr>
            <w:tcW w:w="1386" w:type="dxa"/>
          </w:tcPr>
          <w:p w14:paraId="14168406" w14:textId="77777777" w:rsidR="0098008C" w:rsidRPr="0098008C" w:rsidRDefault="0098008C" w:rsidP="0098008C">
            <w:pPr>
              <w:rPr>
                <w:rFonts w:cs="Times New Roman"/>
              </w:rPr>
            </w:pPr>
            <w:r w:rsidRPr="0098008C">
              <w:rPr>
                <w:rFonts w:cs="Times New Roman"/>
                <w:b/>
                <w:bCs/>
              </w:rPr>
              <w:lastRenderedPageBreak/>
              <w:t>PLO achievement</w:t>
            </w:r>
          </w:p>
        </w:tc>
        <w:tc>
          <w:tcPr>
            <w:tcW w:w="1579" w:type="dxa"/>
          </w:tcPr>
          <w:p w14:paraId="3ED38869" w14:textId="77777777" w:rsidR="0098008C" w:rsidRPr="0098008C" w:rsidRDefault="0098008C" w:rsidP="0098008C">
            <w:pPr>
              <w:rPr>
                <w:rFonts w:cs="Times New Roman"/>
              </w:rPr>
            </w:pPr>
            <w:r w:rsidRPr="0098008C">
              <w:rPr>
                <w:rFonts w:cs="Times New Roman"/>
                <w:b/>
                <w:bCs/>
              </w:rPr>
              <w:t xml:space="preserve">Student: </w:t>
            </w:r>
          </w:p>
          <w:p w14:paraId="542500C1" w14:textId="77777777" w:rsidR="0098008C" w:rsidRPr="0098008C" w:rsidRDefault="0098008C" w:rsidP="0098008C">
            <w:pPr>
              <w:rPr>
                <w:rFonts w:cs="Times New Roman"/>
                <w:b/>
                <w:bCs/>
              </w:rPr>
            </w:pPr>
            <w:r w:rsidRPr="0098008C">
              <w:rPr>
                <w:rFonts w:cs="Times New Roman"/>
                <w:b/>
                <w:bCs/>
              </w:rPr>
              <w:t>a) Logs into the system using</w:t>
            </w:r>
          </w:p>
          <w:p w14:paraId="2A9AD96F" w14:textId="77777777" w:rsidR="0098008C" w:rsidRPr="0098008C" w:rsidRDefault="0098008C" w:rsidP="0098008C">
            <w:pPr>
              <w:rPr>
                <w:rFonts w:cs="Times New Roman"/>
                <w:b/>
                <w:bCs/>
              </w:rPr>
            </w:pPr>
            <w:r w:rsidRPr="0098008C">
              <w:rPr>
                <w:rFonts w:cs="Times New Roman"/>
                <w:b/>
                <w:bCs/>
              </w:rPr>
              <w:t>Student-ID</w:t>
            </w:r>
          </w:p>
          <w:p w14:paraId="119451B1" w14:textId="77777777" w:rsidR="0098008C" w:rsidRPr="0098008C" w:rsidRDefault="0098008C" w:rsidP="0098008C">
            <w:pPr>
              <w:rPr>
                <w:rFonts w:cs="Times New Roman"/>
                <w:b/>
                <w:bCs/>
              </w:rPr>
            </w:pPr>
            <w:r w:rsidRPr="0098008C">
              <w:rPr>
                <w:rFonts w:cs="Times New Roman"/>
                <w:b/>
                <w:bCs/>
              </w:rPr>
              <w:t>And password.</w:t>
            </w:r>
          </w:p>
          <w:p w14:paraId="020EA907" w14:textId="77777777" w:rsidR="0098008C" w:rsidRPr="0098008C" w:rsidRDefault="0098008C" w:rsidP="0098008C">
            <w:pPr>
              <w:rPr>
                <w:rFonts w:cs="Times New Roman"/>
                <w:b/>
                <w:bCs/>
              </w:rPr>
            </w:pPr>
            <w:r w:rsidRPr="0098008C">
              <w:rPr>
                <w:rFonts w:cs="Times New Roman"/>
                <w:b/>
                <w:bCs/>
              </w:rPr>
              <w:t>b) Selects PLO achievement</w:t>
            </w:r>
          </w:p>
          <w:p w14:paraId="07772E17" w14:textId="77777777" w:rsidR="0098008C" w:rsidRPr="0098008C" w:rsidRDefault="0098008C" w:rsidP="0098008C">
            <w:pPr>
              <w:rPr>
                <w:rFonts w:cs="Times New Roman"/>
                <w:b/>
                <w:bCs/>
              </w:rPr>
            </w:pPr>
            <w:r w:rsidRPr="0098008C">
              <w:rPr>
                <w:rFonts w:cs="Times New Roman"/>
                <w:b/>
                <w:bCs/>
              </w:rPr>
              <w:t>c) View PLO</w:t>
            </w:r>
          </w:p>
          <w:p w14:paraId="022FD2D9" w14:textId="77777777" w:rsidR="0098008C" w:rsidRPr="0098008C" w:rsidRDefault="0098008C" w:rsidP="0098008C">
            <w:pPr>
              <w:rPr>
                <w:rFonts w:cs="Times New Roman"/>
                <w:b/>
                <w:bCs/>
              </w:rPr>
            </w:pPr>
            <w:r w:rsidRPr="0098008C">
              <w:rPr>
                <w:rFonts w:cs="Times New Roman"/>
                <w:b/>
                <w:bCs/>
              </w:rPr>
              <w:t>Achievement.</w:t>
            </w:r>
          </w:p>
          <w:p w14:paraId="7FB8728F" w14:textId="77777777" w:rsidR="0098008C" w:rsidRPr="0098008C" w:rsidRDefault="0098008C" w:rsidP="0098008C">
            <w:pPr>
              <w:rPr>
                <w:rFonts w:cs="Times New Roman"/>
                <w:b/>
                <w:bCs/>
              </w:rPr>
            </w:pPr>
          </w:p>
          <w:p w14:paraId="620FE18C" w14:textId="77777777" w:rsidR="0098008C" w:rsidRPr="0098008C" w:rsidRDefault="0098008C" w:rsidP="0098008C">
            <w:pPr>
              <w:rPr>
                <w:rFonts w:cs="Times New Roman"/>
                <w:b/>
                <w:bCs/>
              </w:rPr>
            </w:pPr>
          </w:p>
          <w:p w14:paraId="164C9CA4" w14:textId="77777777" w:rsidR="0098008C" w:rsidRPr="0098008C" w:rsidRDefault="0098008C" w:rsidP="0098008C">
            <w:pPr>
              <w:rPr>
                <w:rFonts w:cs="Times New Roman"/>
              </w:rPr>
            </w:pPr>
            <w:r w:rsidRPr="0098008C">
              <w:rPr>
                <w:rFonts w:cs="Times New Roman"/>
                <w:b/>
                <w:bCs/>
              </w:rPr>
              <w:t>Department Head:</w:t>
            </w:r>
          </w:p>
          <w:p w14:paraId="1421FED2" w14:textId="77777777" w:rsidR="0098008C" w:rsidRPr="0098008C" w:rsidRDefault="0098008C" w:rsidP="0098008C">
            <w:pPr>
              <w:rPr>
                <w:rFonts w:cs="Times New Roman"/>
                <w:b/>
                <w:bCs/>
              </w:rPr>
            </w:pPr>
            <w:r w:rsidRPr="0098008C">
              <w:rPr>
                <w:rFonts w:cs="Times New Roman"/>
                <w:b/>
                <w:bCs/>
              </w:rPr>
              <w:t>a) Logs into the System using user-ID and</w:t>
            </w:r>
          </w:p>
          <w:p w14:paraId="77397D73" w14:textId="77777777" w:rsidR="0098008C" w:rsidRPr="0098008C" w:rsidRDefault="0098008C" w:rsidP="0098008C">
            <w:pPr>
              <w:rPr>
                <w:rFonts w:cs="Times New Roman"/>
                <w:b/>
                <w:bCs/>
              </w:rPr>
            </w:pPr>
            <w:r w:rsidRPr="0098008C">
              <w:rPr>
                <w:rFonts w:cs="Times New Roman"/>
                <w:b/>
                <w:bCs/>
              </w:rPr>
              <w:t>password.</w:t>
            </w:r>
          </w:p>
          <w:p w14:paraId="738EA9B3" w14:textId="77777777" w:rsidR="0098008C" w:rsidRPr="0098008C" w:rsidRDefault="0098008C" w:rsidP="0098008C">
            <w:pPr>
              <w:rPr>
                <w:rFonts w:cs="Times New Roman"/>
                <w:b/>
                <w:bCs/>
              </w:rPr>
            </w:pPr>
            <w:r w:rsidRPr="0098008C">
              <w:rPr>
                <w:rFonts w:cs="Times New Roman"/>
                <w:b/>
                <w:bCs/>
              </w:rPr>
              <w:t>b) Selects PLO</w:t>
            </w:r>
          </w:p>
          <w:p w14:paraId="43111ADC" w14:textId="77777777" w:rsidR="0098008C" w:rsidRPr="0098008C" w:rsidRDefault="0098008C" w:rsidP="0098008C">
            <w:pPr>
              <w:rPr>
                <w:rFonts w:cs="Times New Roman"/>
                <w:b/>
                <w:bCs/>
              </w:rPr>
            </w:pPr>
            <w:r w:rsidRPr="0098008C">
              <w:rPr>
                <w:rFonts w:cs="Times New Roman"/>
                <w:b/>
                <w:bCs/>
              </w:rPr>
              <w:t>achievement</w:t>
            </w:r>
          </w:p>
          <w:p w14:paraId="024033E1" w14:textId="77777777" w:rsidR="0098008C" w:rsidRPr="0098008C" w:rsidRDefault="0098008C" w:rsidP="0098008C">
            <w:pPr>
              <w:rPr>
                <w:rFonts w:cs="Times New Roman"/>
                <w:b/>
                <w:bCs/>
              </w:rPr>
            </w:pPr>
            <w:r w:rsidRPr="0098008C">
              <w:rPr>
                <w:rFonts w:cs="Times New Roman"/>
                <w:b/>
                <w:bCs/>
              </w:rPr>
              <w:t>c) View PLO</w:t>
            </w:r>
          </w:p>
          <w:p w14:paraId="7412FCED" w14:textId="77777777" w:rsidR="0098008C" w:rsidRPr="0098008C" w:rsidRDefault="0098008C" w:rsidP="0098008C">
            <w:pPr>
              <w:rPr>
                <w:rFonts w:cs="Times New Roman"/>
                <w:b/>
                <w:bCs/>
              </w:rPr>
            </w:pPr>
            <w:r w:rsidRPr="0098008C">
              <w:rPr>
                <w:rFonts w:cs="Times New Roman"/>
                <w:b/>
                <w:bCs/>
              </w:rPr>
              <w:t>Achievement.</w:t>
            </w:r>
          </w:p>
          <w:p w14:paraId="177E072A" w14:textId="77777777" w:rsidR="0098008C" w:rsidRPr="0098008C" w:rsidRDefault="0098008C" w:rsidP="0098008C">
            <w:pPr>
              <w:rPr>
                <w:rFonts w:cs="Times New Roman"/>
                <w:b/>
                <w:bCs/>
              </w:rPr>
            </w:pPr>
            <w:r w:rsidRPr="0098008C">
              <w:rPr>
                <w:rFonts w:cs="Times New Roman"/>
                <w:b/>
                <w:bCs/>
              </w:rPr>
              <w:lastRenderedPageBreak/>
              <w:t>Registrar’s office:</w:t>
            </w:r>
          </w:p>
          <w:p w14:paraId="58E5926D" w14:textId="77777777" w:rsidR="0098008C" w:rsidRPr="0098008C" w:rsidRDefault="0098008C" w:rsidP="0098008C">
            <w:pPr>
              <w:rPr>
                <w:rFonts w:cs="Times New Roman"/>
                <w:b/>
                <w:bCs/>
              </w:rPr>
            </w:pPr>
            <w:r w:rsidRPr="0098008C">
              <w:rPr>
                <w:rFonts w:cs="Times New Roman"/>
                <w:b/>
                <w:bCs/>
              </w:rPr>
              <w:t>a) Logs into the system using user-ID and password.</w:t>
            </w:r>
          </w:p>
          <w:p w14:paraId="7A2F33F7" w14:textId="77777777" w:rsidR="0098008C" w:rsidRPr="0098008C" w:rsidRDefault="0098008C" w:rsidP="0098008C">
            <w:pPr>
              <w:rPr>
                <w:rFonts w:cs="Times New Roman"/>
                <w:b/>
                <w:bCs/>
              </w:rPr>
            </w:pPr>
            <w:r w:rsidRPr="0098008C">
              <w:rPr>
                <w:rFonts w:cs="Times New Roman"/>
                <w:b/>
                <w:bCs/>
              </w:rPr>
              <w:t>b) Selects PLO achievement.</w:t>
            </w:r>
          </w:p>
          <w:p w14:paraId="7FE978CC" w14:textId="77777777" w:rsidR="0098008C" w:rsidRPr="0098008C" w:rsidRDefault="0098008C" w:rsidP="0098008C">
            <w:pPr>
              <w:rPr>
                <w:rFonts w:cs="Times New Roman"/>
                <w:b/>
                <w:bCs/>
              </w:rPr>
            </w:pPr>
            <w:r w:rsidRPr="0098008C">
              <w:rPr>
                <w:rFonts w:cs="Times New Roman"/>
                <w:b/>
                <w:bCs/>
              </w:rPr>
              <w:t>c) View PLO</w:t>
            </w:r>
          </w:p>
          <w:p w14:paraId="3ACC23DE" w14:textId="77777777" w:rsidR="0098008C" w:rsidRPr="0098008C" w:rsidRDefault="0098008C" w:rsidP="0098008C">
            <w:pPr>
              <w:rPr>
                <w:rFonts w:cs="Times New Roman"/>
                <w:b/>
                <w:bCs/>
              </w:rPr>
            </w:pPr>
            <w:r w:rsidRPr="0098008C">
              <w:rPr>
                <w:rFonts w:cs="Times New Roman"/>
                <w:b/>
                <w:bCs/>
              </w:rPr>
              <w:t>Achievement.</w:t>
            </w:r>
          </w:p>
          <w:p w14:paraId="4488DBEE" w14:textId="77777777" w:rsidR="0098008C" w:rsidRPr="0098008C" w:rsidRDefault="0098008C" w:rsidP="0098008C">
            <w:pPr>
              <w:rPr>
                <w:rFonts w:cs="Times New Roman"/>
                <w:b/>
                <w:bCs/>
              </w:rPr>
            </w:pPr>
          </w:p>
          <w:p w14:paraId="516A22F6" w14:textId="77777777" w:rsidR="0098008C" w:rsidRPr="0098008C" w:rsidRDefault="0098008C" w:rsidP="0098008C">
            <w:pPr>
              <w:rPr>
                <w:rFonts w:cs="Times New Roman"/>
                <w:b/>
                <w:bCs/>
              </w:rPr>
            </w:pPr>
          </w:p>
          <w:p w14:paraId="6FCC079D" w14:textId="77777777" w:rsidR="0098008C" w:rsidRPr="0098008C" w:rsidRDefault="0098008C" w:rsidP="0098008C">
            <w:pPr>
              <w:rPr>
                <w:rFonts w:cs="Times New Roman"/>
              </w:rPr>
            </w:pPr>
            <w:r w:rsidRPr="0098008C">
              <w:rPr>
                <w:rFonts w:cs="Times New Roman"/>
                <w:b/>
                <w:bCs/>
              </w:rPr>
              <w:t xml:space="preserve">Faculty: </w:t>
            </w:r>
          </w:p>
          <w:p w14:paraId="014D007C" w14:textId="77777777" w:rsidR="0098008C" w:rsidRPr="0098008C" w:rsidRDefault="0098008C" w:rsidP="0098008C">
            <w:pPr>
              <w:rPr>
                <w:rFonts w:cs="Times New Roman"/>
                <w:b/>
                <w:bCs/>
              </w:rPr>
            </w:pPr>
            <w:r w:rsidRPr="0098008C">
              <w:rPr>
                <w:rFonts w:cs="Times New Roman"/>
                <w:b/>
                <w:bCs/>
              </w:rPr>
              <w:t>a) Logs into the System using Faculty-ID and</w:t>
            </w:r>
          </w:p>
          <w:p w14:paraId="02183EA3" w14:textId="77777777" w:rsidR="0098008C" w:rsidRPr="0098008C" w:rsidRDefault="0098008C" w:rsidP="0098008C">
            <w:pPr>
              <w:rPr>
                <w:rFonts w:cs="Times New Roman"/>
                <w:b/>
                <w:bCs/>
              </w:rPr>
            </w:pPr>
            <w:r w:rsidRPr="0098008C">
              <w:rPr>
                <w:rFonts w:cs="Times New Roman"/>
                <w:b/>
                <w:bCs/>
              </w:rPr>
              <w:t>password.</w:t>
            </w:r>
          </w:p>
          <w:p w14:paraId="77279F6C" w14:textId="77777777" w:rsidR="0098008C" w:rsidRPr="0098008C" w:rsidRDefault="0098008C" w:rsidP="0098008C">
            <w:pPr>
              <w:rPr>
                <w:rFonts w:cs="Times New Roman"/>
                <w:b/>
                <w:bCs/>
              </w:rPr>
            </w:pPr>
            <w:r w:rsidRPr="0098008C">
              <w:rPr>
                <w:rFonts w:cs="Times New Roman"/>
                <w:b/>
                <w:bCs/>
              </w:rPr>
              <w:t>b) Selects PLO</w:t>
            </w:r>
          </w:p>
          <w:p w14:paraId="461BDE04" w14:textId="77777777" w:rsidR="0098008C" w:rsidRPr="0098008C" w:rsidRDefault="0098008C" w:rsidP="0098008C">
            <w:pPr>
              <w:rPr>
                <w:rFonts w:cs="Times New Roman"/>
                <w:b/>
                <w:bCs/>
              </w:rPr>
            </w:pPr>
            <w:r w:rsidRPr="0098008C">
              <w:rPr>
                <w:rFonts w:cs="Times New Roman"/>
                <w:b/>
                <w:bCs/>
              </w:rPr>
              <w:t>Achievement.</w:t>
            </w:r>
          </w:p>
          <w:p w14:paraId="362120A3" w14:textId="77777777" w:rsidR="0098008C" w:rsidRPr="0098008C" w:rsidRDefault="0098008C" w:rsidP="0098008C">
            <w:pPr>
              <w:rPr>
                <w:rFonts w:cs="Times New Roman"/>
                <w:b/>
                <w:bCs/>
              </w:rPr>
            </w:pPr>
            <w:r w:rsidRPr="0098008C">
              <w:rPr>
                <w:rFonts w:cs="Times New Roman"/>
                <w:b/>
                <w:bCs/>
              </w:rPr>
              <w:t>c) View PLO</w:t>
            </w:r>
          </w:p>
          <w:p w14:paraId="2FEDD73F" w14:textId="77777777" w:rsidR="0098008C" w:rsidRPr="0098008C" w:rsidRDefault="0098008C" w:rsidP="0098008C">
            <w:pPr>
              <w:rPr>
                <w:rFonts w:cs="Times New Roman"/>
                <w:b/>
                <w:bCs/>
              </w:rPr>
            </w:pPr>
            <w:r w:rsidRPr="0098008C">
              <w:rPr>
                <w:rFonts w:cs="Times New Roman"/>
                <w:b/>
                <w:bCs/>
              </w:rPr>
              <w:t>Achievement.</w:t>
            </w:r>
          </w:p>
          <w:p w14:paraId="5267510B" w14:textId="77777777" w:rsidR="0098008C" w:rsidRPr="0098008C" w:rsidRDefault="0098008C" w:rsidP="0098008C">
            <w:pPr>
              <w:rPr>
                <w:rFonts w:cs="Times New Roman"/>
                <w:b/>
                <w:bCs/>
              </w:rPr>
            </w:pPr>
          </w:p>
          <w:p w14:paraId="609D05EF" w14:textId="77777777" w:rsidR="0098008C" w:rsidRPr="0098008C" w:rsidRDefault="0098008C" w:rsidP="0098008C">
            <w:pPr>
              <w:rPr>
                <w:rFonts w:cs="Times New Roman"/>
                <w:b/>
                <w:bCs/>
              </w:rPr>
            </w:pPr>
          </w:p>
          <w:p w14:paraId="02F99418" w14:textId="77777777" w:rsidR="0098008C" w:rsidRPr="0098008C" w:rsidRDefault="0098008C" w:rsidP="0098008C">
            <w:pPr>
              <w:rPr>
                <w:rFonts w:cs="Times New Roman"/>
              </w:rPr>
            </w:pPr>
            <w:r w:rsidRPr="0098008C">
              <w:rPr>
                <w:rFonts w:cs="Times New Roman"/>
                <w:b/>
                <w:bCs/>
              </w:rPr>
              <w:t>Dean</w:t>
            </w:r>
          </w:p>
          <w:p w14:paraId="3BB31045" w14:textId="77777777" w:rsidR="0098008C" w:rsidRPr="0098008C" w:rsidRDefault="0098008C" w:rsidP="0098008C">
            <w:pPr>
              <w:rPr>
                <w:rFonts w:cs="Times New Roman"/>
                <w:b/>
                <w:bCs/>
              </w:rPr>
            </w:pPr>
            <w:r w:rsidRPr="0098008C">
              <w:rPr>
                <w:rFonts w:cs="Times New Roman"/>
                <w:b/>
                <w:bCs/>
              </w:rPr>
              <w:t>a) Logs into the System using user-ID and</w:t>
            </w:r>
          </w:p>
          <w:p w14:paraId="5F83FFB5" w14:textId="77777777" w:rsidR="0098008C" w:rsidRPr="0098008C" w:rsidRDefault="0098008C" w:rsidP="0098008C">
            <w:pPr>
              <w:rPr>
                <w:rFonts w:cs="Times New Roman"/>
                <w:b/>
                <w:bCs/>
              </w:rPr>
            </w:pPr>
            <w:r w:rsidRPr="0098008C">
              <w:rPr>
                <w:rFonts w:cs="Times New Roman"/>
                <w:b/>
                <w:bCs/>
              </w:rPr>
              <w:t>password.</w:t>
            </w:r>
          </w:p>
          <w:p w14:paraId="65F5AF06" w14:textId="77777777" w:rsidR="0098008C" w:rsidRPr="0098008C" w:rsidRDefault="0098008C" w:rsidP="0098008C">
            <w:pPr>
              <w:rPr>
                <w:rFonts w:cs="Times New Roman"/>
                <w:b/>
                <w:bCs/>
              </w:rPr>
            </w:pPr>
            <w:r w:rsidRPr="0098008C">
              <w:rPr>
                <w:rFonts w:cs="Times New Roman"/>
                <w:b/>
                <w:bCs/>
              </w:rPr>
              <w:t>b) Selects PLO</w:t>
            </w:r>
          </w:p>
          <w:p w14:paraId="1D486514" w14:textId="77777777" w:rsidR="0098008C" w:rsidRPr="0098008C" w:rsidRDefault="0098008C" w:rsidP="0098008C">
            <w:pPr>
              <w:rPr>
                <w:rFonts w:cs="Times New Roman"/>
                <w:b/>
                <w:bCs/>
              </w:rPr>
            </w:pPr>
            <w:r w:rsidRPr="0098008C">
              <w:rPr>
                <w:rFonts w:cs="Times New Roman"/>
                <w:b/>
                <w:bCs/>
              </w:rPr>
              <w:t>achievement.</w:t>
            </w:r>
          </w:p>
          <w:p w14:paraId="7D5A7951" w14:textId="77777777" w:rsidR="0098008C" w:rsidRPr="0098008C" w:rsidRDefault="0098008C" w:rsidP="0098008C">
            <w:pPr>
              <w:rPr>
                <w:rFonts w:cs="Times New Roman"/>
                <w:b/>
                <w:bCs/>
              </w:rPr>
            </w:pPr>
            <w:r w:rsidRPr="0098008C">
              <w:rPr>
                <w:rFonts w:cs="Times New Roman"/>
                <w:b/>
                <w:bCs/>
              </w:rPr>
              <w:t>c) View PLO</w:t>
            </w:r>
          </w:p>
          <w:p w14:paraId="12ED1C74" w14:textId="77777777" w:rsidR="0098008C" w:rsidRPr="0098008C" w:rsidRDefault="0098008C" w:rsidP="0098008C">
            <w:pPr>
              <w:rPr>
                <w:rFonts w:cs="Times New Roman"/>
                <w:b/>
                <w:bCs/>
              </w:rPr>
            </w:pPr>
            <w:r w:rsidRPr="0098008C">
              <w:rPr>
                <w:rFonts w:cs="Times New Roman"/>
                <w:b/>
                <w:bCs/>
              </w:rPr>
              <w:t>Achievement.</w:t>
            </w:r>
          </w:p>
          <w:p w14:paraId="2D6943B7" w14:textId="77777777" w:rsidR="0098008C" w:rsidRPr="0098008C" w:rsidRDefault="0098008C" w:rsidP="0098008C">
            <w:pPr>
              <w:rPr>
                <w:rFonts w:cs="Times New Roman"/>
                <w:b/>
                <w:bCs/>
              </w:rPr>
            </w:pPr>
          </w:p>
          <w:p w14:paraId="3A579873" w14:textId="77777777" w:rsidR="0098008C" w:rsidRPr="0098008C" w:rsidRDefault="0098008C" w:rsidP="0098008C">
            <w:pPr>
              <w:rPr>
                <w:rFonts w:cs="Times New Roman"/>
                <w:b/>
                <w:bCs/>
              </w:rPr>
            </w:pPr>
          </w:p>
          <w:p w14:paraId="4D804CDE" w14:textId="77777777" w:rsidR="0098008C" w:rsidRPr="0098008C" w:rsidRDefault="0098008C" w:rsidP="0098008C">
            <w:pPr>
              <w:rPr>
                <w:rFonts w:cs="Times New Roman"/>
              </w:rPr>
            </w:pPr>
            <w:r w:rsidRPr="0098008C">
              <w:rPr>
                <w:rFonts w:cs="Times New Roman"/>
                <w:b/>
                <w:bCs/>
              </w:rPr>
              <w:t>VC</w:t>
            </w:r>
          </w:p>
          <w:p w14:paraId="4E11B95D" w14:textId="77777777" w:rsidR="0098008C" w:rsidRPr="0098008C" w:rsidRDefault="0098008C" w:rsidP="0098008C">
            <w:pPr>
              <w:rPr>
                <w:rFonts w:cs="Times New Roman"/>
                <w:b/>
                <w:bCs/>
              </w:rPr>
            </w:pPr>
            <w:r w:rsidRPr="0098008C">
              <w:rPr>
                <w:rFonts w:cs="Times New Roman"/>
                <w:b/>
                <w:bCs/>
              </w:rPr>
              <w:t>a) Logs into the system using user-ID and password.</w:t>
            </w:r>
          </w:p>
          <w:p w14:paraId="19010106" w14:textId="77777777" w:rsidR="0098008C" w:rsidRPr="0098008C" w:rsidRDefault="0098008C" w:rsidP="0098008C">
            <w:pPr>
              <w:rPr>
                <w:rFonts w:cs="Times New Roman"/>
                <w:b/>
                <w:bCs/>
              </w:rPr>
            </w:pPr>
            <w:r w:rsidRPr="0098008C">
              <w:rPr>
                <w:rFonts w:cs="Times New Roman"/>
                <w:b/>
                <w:bCs/>
              </w:rPr>
              <w:t>b) Selects PLO</w:t>
            </w:r>
          </w:p>
          <w:p w14:paraId="56910DA8" w14:textId="77777777" w:rsidR="0098008C" w:rsidRPr="0098008C" w:rsidRDefault="0098008C" w:rsidP="0098008C">
            <w:pPr>
              <w:rPr>
                <w:rFonts w:cs="Times New Roman"/>
                <w:b/>
                <w:bCs/>
              </w:rPr>
            </w:pPr>
            <w:r w:rsidRPr="0098008C">
              <w:rPr>
                <w:rFonts w:cs="Times New Roman"/>
                <w:b/>
                <w:bCs/>
              </w:rPr>
              <w:t>achievement.</w:t>
            </w:r>
          </w:p>
          <w:p w14:paraId="15C5D501" w14:textId="77777777" w:rsidR="0098008C" w:rsidRPr="0098008C" w:rsidRDefault="0098008C" w:rsidP="0098008C">
            <w:pPr>
              <w:rPr>
                <w:rFonts w:cs="Times New Roman"/>
                <w:b/>
                <w:bCs/>
              </w:rPr>
            </w:pPr>
            <w:r w:rsidRPr="0098008C">
              <w:rPr>
                <w:rFonts w:cs="Times New Roman"/>
                <w:b/>
                <w:bCs/>
              </w:rPr>
              <w:t>c) View PLO</w:t>
            </w:r>
          </w:p>
          <w:p w14:paraId="61893B36" w14:textId="77777777" w:rsidR="0098008C" w:rsidRPr="0098008C" w:rsidRDefault="0098008C" w:rsidP="0098008C">
            <w:pPr>
              <w:rPr>
                <w:rFonts w:cs="Times New Roman"/>
                <w:b/>
                <w:bCs/>
              </w:rPr>
            </w:pPr>
            <w:r w:rsidRPr="0098008C">
              <w:rPr>
                <w:rFonts w:cs="Times New Roman"/>
                <w:b/>
                <w:bCs/>
              </w:rPr>
              <w:t>achievement</w:t>
            </w:r>
          </w:p>
          <w:p w14:paraId="68B17B21" w14:textId="77777777" w:rsidR="0098008C" w:rsidRPr="0098008C" w:rsidRDefault="0098008C" w:rsidP="0098008C">
            <w:pPr>
              <w:rPr>
                <w:rFonts w:cs="Times New Roman"/>
                <w:b/>
                <w:bCs/>
              </w:rPr>
            </w:pPr>
          </w:p>
          <w:p w14:paraId="7BCD8C22" w14:textId="77777777" w:rsidR="0098008C" w:rsidRPr="0098008C" w:rsidRDefault="0098008C" w:rsidP="0098008C">
            <w:pPr>
              <w:rPr>
                <w:rFonts w:cs="Times New Roman"/>
                <w:b/>
                <w:bCs/>
              </w:rPr>
            </w:pPr>
          </w:p>
          <w:p w14:paraId="1785EAD1" w14:textId="77777777" w:rsidR="0098008C" w:rsidRPr="0098008C" w:rsidRDefault="0098008C" w:rsidP="0098008C">
            <w:pPr>
              <w:rPr>
                <w:rFonts w:cs="Times New Roman"/>
                <w:b/>
                <w:bCs/>
              </w:rPr>
            </w:pPr>
          </w:p>
          <w:p w14:paraId="078E0E26" w14:textId="77777777" w:rsidR="0098008C" w:rsidRPr="0098008C" w:rsidRDefault="0098008C" w:rsidP="0098008C">
            <w:pPr>
              <w:rPr>
                <w:rFonts w:cs="Times New Roman"/>
                <w:b/>
                <w:bCs/>
              </w:rPr>
            </w:pPr>
          </w:p>
          <w:p w14:paraId="6FC18073" w14:textId="77777777" w:rsidR="0098008C" w:rsidRPr="0098008C" w:rsidRDefault="0098008C" w:rsidP="0098008C">
            <w:pPr>
              <w:rPr>
                <w:rFonts w:cs="Times New Roman"/>
                <w:b/>
                <w:bCs/>
              </w:rPr>
            </w:pPr>
          </w:p>
        </w:tc>
        <w:tc>
          <w:tcPr>
            <w:tcW w:w="1570" w:type="dxa"/>
          </w:tcPr>
          <w:p w14:paraId="6D69A1E7" w14:textId="77777777" w:rsidR="0098008C" w:rsidRPr="0098008C" w:rsidRDefault="0098008C" w:rsidP="0098008C">
            <w:pPr>
              <w:rPr>
                <w:rFonts w:cs="Times New Roman"/>
                <w:b/>
                <w:bCs/>
              </w:rPr>
            </w:pPr>
          </w:p>
        </w:tc>
        <w:tc>
          <w:tcPr>
            <w:tcW w:w="1246" w:type="dxa"/>
          </w:tcPr>
          <w:p w14:paraId="08750AF1" w14:textId="77777777" w:rsidR="0098008C" w:rsidRPr="0098008C" w:rsidRDefault="0098008C" w:rsidP="0098008C">
            <w:pPr>
              <w:rPr>
                <w:rFonts w:cs="Times New Roman"/>
              </w:rPr>
            </w:pPr>
            <w:r w:rsidRPr="0098008C">
              <w:rPr>
                <w:rFonts w:cs="Times New Roman"/>
                <w:b/>
                <w:bCs/>
              </w:rPr>
              <w:t>Computer/</w:t>
            </w:r>
          </w:p>
          <w:p w14:paraId="0D3161F2" w14:textId="77777777" w:rsidR="0098008C" w:rsidRPr="0098008C" w:rsidRDefault="0098008C" w:rsidP="0098008C">
            <w:pPr>
              <w:rPr>
                <w:rFonts w:cs="Times New Roman"/>
              </w:rPr>
            </w:pPr>
            <w:r w:rsidRPr="0098008C">
              <w:rPr>
                <w:rFonts w:cs="Times New Roman"/>
                <w:b/>
                <w:bCs/>
              </w:rPr>
              <w:t xml:space="preserve">Laptop </w:t>
            </w:r>
          </w:p>
          <w:p w14:paraId="3A8742B4" w14:textId="77777777" w:rsidR="0098008C" w:rsidRPr="0098008C" w:rsidRDefault="0098008C" w:rsidP="0098008C">
            <w:pPr>
              <w:rPr>
                <w:rFonts w:cs="Times New Roman"/>
                <w:b/>
                <w:bCs/>
              </w:rPr>
            </w:pPr>
            <w:r w:rsidRPr="0098008C">
              <w:rPr>
                <w:rFonts w:cs="Times New Roman"/>
                <w:b/>
                <w:bCs/>
              </w:rPr>
              <w:t>a) User will need a computer to access SPMS</w:t>
            </w:r>
          </w:p>
          <w:p w14:paraId="7216B94C" w14:textId="77777777" w:rsidR="0098008C" w:rsidRPr="0098008C" w:rsidRDefault="0098008C" w:rsidP="0098008C">
            <w:pPr>
              <w:rPr>
                <w:rFonts w:cs="Times New Roman"/>
                <w:b/>
                <w:bCs/>
              </w:rPr>
            </w:pPr>
          </w:p>
          <w:p w14:paraId="6CCF8481" w14:textId="77777777" w:rsidR="0098008C" w:rsidRPr="0098008C" w:rsidRDefault="0098008C" w:rsidP="0098008C">
            <w:pPr>
              <w:rPr>
                <w:rFonts w:cs="Times New Roman"/>
              </w:rPr>
            </w:pPr>
            <w:r w:rsidRPr="0098008C">
              <w:rPr>
                <w:rFonts w:cs="Times New Roman"/>
                <w:b/>
                <w:bCs/>
              </w:rPr>
              <w:t>Printer</w:t>
            </w:r>
          </w:p>
          <w:p w14:paraId="701B3847" w14:textId="77777777" w:rsidR="0098008C" w:rsidRPr="0098008C" w:rsidRDefault="0098008C" w:rsidP="0098008C">
            <w:pPr>
              <w:rPr>
                <w:rFonts w:cs="Times New Roman"/>
                <w:b/>
                <w:bCs/>
              </w:rPr>
            </w:pPr>
            <w:r w:rsidRPr="0098008C">
              <w:rPr>
                <w:rFonts w:cs="Times New Roman"/>
                <w:b/>
                <w:bCs/>
              </w:rPr>
              <w:t>a) Used to print out the report if need be.</w:t>
            </w:r>
          </w:p>
          <w:p w14:paraId="5F4AFFE4" w14:textId="77777777" w:rsidR="0098008C" w:rsidRPr="0098008C" w:rsidRDefault="0098008C" w:rsidP="0098008C">
            <w:pPr>
              <w:rPr>
                <w:rFonts w:cs="Times New Roman"/>
                <w:b/>
                <w:bCs/>
              </w:rPr>
            </w:pPr>
          </w:p>
          <w:p w14:paraId="5B47B0A8" w14:textId="77777777" w:rsidR="0098008C" w:rsidRPr="0098008C" w:rsidRDefault="0098008C" w:rsidP="0098008C">
            <w:pPr>
              <w:rPr>
                <w:rFonts w:cs="Times New Roman"/>
                <w:b/>
                <w:bCs/>
              </w:rPr>
            </w:pPr>
          </w:p>
          <w:p w14:paraId="68510D46" w14:textId="77777777" w:rsidR="0098008C" w:rsidRPr="0098008C" w:rsidRDefault="0098008C" w:rsidP="0098008C">
            <w:pPr>
              <w:rPr>
                <w:rFonts w:cs="Times New Roman"/>
              </w:rPr>
            </w:pPr>
            <w:r w:rsidRPr="0098008C">
              <w:rPr>
                <w:rFonts w:cs="Times New Roman"/>
                <w:b/>
                <w:bCs/>
              </w:rPr>
              <w:lastRenderedPageBreak/>
              <w:t xml:space="preserve">Networking Devices </w:t>
            </w:r>
          </w:p>
          <w:p w14:paraId="08771405" w14:textId="77777777" w:rsidR="0098008C" w:rsidRPr="0098008C" w:rsidRDefault="0098008C" w:rsidP="0098008C">
            <w:pPr>
              <w:rPr>
                <w:rFonts w:cs="Times New Roman"/>
              </w:rPr>
            </w:pPr>
            <w:r w:rsidRPr="0098008C">
              <w:rPr>
                <w:rFonts w:cs="Times New Roman"/>
                <w:b/>
                <w:bCs/>
              </w:rPr>
              <w:t xml:space="preserve">(Router, </w:t>
            </w:r>
          </w:p>
          <w:p w14:paraId="5B47B245" w14:textId="77777777" w:rsidR="0098008C" w:rsidRPr="0098008C" w:rsidRDefault="0098008C" w:rsidP="0098008C">
            <w:pPr>
              <w:rPr>
                <w:rFonts w:cs="Times New Roman"/>
              </w:rPr>
            </w:pPr>
            <w:r w:rsidRPr="0098008C">
              <w:rPr>
                <w:rFonts w:cs="Times New Roman"/>
                <w:b/>
                <w:bCs/>
              </w:rPr>
              <w:t xml:space="preserve">Switch, </w:t>
            </w:r>
          </w:p>
          <w:p w14:paraId="688EF295" w14:textId="77777777" w:rsidR="0098008C" w:rsidRPr="0098008C" w:rsidRDefault="0098008C" w:rsidP="0098008C">
            <w:pPr>
              <w:rPr>
                <w:rFonts w:cs="Times New Roman"/>
              </w:rPr>
            </w:pPr>
            <w:r w:rsidRPr="0098008C">
              <w:rPr>
                <w:rFonts w:cs="Times New Roman"/>
                <w:b/>
                <w:bCs/>
              </w:rPr>
              <w:t xml:space="preserve">Bridge, Hub): </w:t>
            </w:r>
          </w:p>
          <w:p w14:paraId="4EFD1F16" w14:textId="77777777" w:rsidR="0098008C" w:rsidRPr="0098008C" w:rsidRDefault="0098008C" w:rsidP="0098008C">
            <w:pPr>
              <w:rPr>
                <w:rFonts w:cs="Times New Roman"/>
                <w:b/>
                <w:bCs/>
              </w:rPr>
            </w:pPr>
            <w:r w:rsidRPr="0098008C">
              <w:rPr>
                <w:rFonts w:cs="Times New Roman"/>
                <w:b/>
                <w:bCs/>
              </w:rPr>
              <w:t>a) Used to access the Internet.</w:t>
            </w:r>
          </w:p>
          <w:p w14:paraId="5F9E6A7A" w14:textId="77777777" w:rsidR="0098008C" w:rsidRPr="0098008C" w:rsidRDefault="0098008C" w:rsidP="0098008C">
            <w:pPr>
              <w:rPr>
                <w:rFonts w:cs="Times New Roman"/>
                <w:b/>
                <w:bCs/>
              </w:rPr>
            </w:pPr>
          </w:p>
        </w:tc>
        <w:tc>
          <w:tcPr>
            <w:tcW w:w="985" w:type="dxa"/>
          </w:tcPr>
          <w:p w14:paraId="5B67C234" w14:textId="77777777" w:rsidR="0098008C" w:rsidRPr="0098008C" w:rsidRDefault="0098008C" w:rsidP="0098008C">
            <w:pPr>
              <w:rPr>
                <w:rFonts w:cs="Times New Roman"/>
              </w:rPr>
            </w:pPr>
            <w:r w:rsidRPr="0098008C">
              <w:rPr>
                <w:rFonts w:cs="Times New Roman"/>
                <w:b/>
                <w:bCs/>
              </w:rPr>
              <w:lastRenderedPageBreak/>
              <w:t>SPMS</w:t>
            </w:r>
          </w:p>
          <w:p w14:paraId="369236B5" w14:textId="77777777" w:rsidR="0098008C" w:rsidRPr="0098008C" w:rsidRDefault="0098008C" w:rsidP="0098008C">
            <w:pPr>
              <w:rPr>
                <w:rFonts w:cs="Times New Roman"/>
                <w:b/>
                <w:bCs/>
              </w:rPr>
            </w:pPr>
            <w:r w:rsidRPr="0098008C">
              <w:rPr>
                <w:rFonts w:cs="Times New Roman"/>
                <w:b/>
                <w:bCs/>
              </w:rPr>
              <w:t>a) A PLO achievement will be generated by the software.</w:t>
            </w:r>
          </w:p>
        </w:tc>
        <w:tc>
          <w:tcPr>
            <w:tcW w:w="1014" w:type="dxa"/>
          </w:tcPr>
          <w:p w14:paraId="22499439" w14:textId="77777777" w:rsidR="0098008C" w:rsidRPr="0098008C" w:rsidRDefault="0098008C" w:rsidP="0098008C">
            <w:pPr>
              <w:rPr>
                <w:rFonts w:cs="Times New Roman"/>
              </w:rPr>
            </w:pPr>
            <w:r w:rsidRPr="0098008C">
              <w:rPr>
                <w:rFonts w:cs="Times New Roman"/>
                <w:b/>
                <w:bCs/>
              </w:rPr>
              <w:t>SPMS</w:t>
            </w:r>
          </w:p>
          <w:p w14:paraId="7BC819B5" w14:textId="77777777" w:rsidR="0098008C" w:rsidRPr="0098008C" w:rsidRDefault="0098008C" w:rsidP="0098008C">
            <w:pPr>
              <w:rPr>
                <w:rFonts w:cs="Times New Roman"/>
              </w:rPr>
            </w:pPr>
            <w:r w:rsidRPr="0098008C">
              <w:rPr>
                <w:rFonts w:cs="Times New Roman"/>
                <w:b/>
                <w:bCs/>
              </w:rPr>
              <w:t>Database</w:t>
            </w:r>
          </w:p>
          <w:p w14:paraId="468F2E23" w14:textId="77777777" w:rsidR="0098008C" w:rsidRPr="0098008C" w:rsidRDefault="0098008C" w:rsidP="0098008C">
            <w:pPr>
              <w:rPr>
                <w:rFonts w:cs="Times New Roman"/>
                <w:b/>
                <w:bCs/>
              </w:rPr>
            </w:pPr>
            <w:r w:rsidRPr="0098008C">
              <w:rPr>
                <w:rFonts w:cs="Times New Roman"/>
                <w:b/>
                <w:bCs/>
              </w:rPr>
              <w:t>a) Here, the performance will be stored and updated.</w:t>
            </w:r>
          </w:p>
        </w:tc>
        <w:tc>
          <w:tcPr>
            <w:tcW w:w="1570" w:type="dxa"/>
          </w:tcPr>
          <w:p w14:paraId="7DE9D871" w14:textId="77777777" w:rsidR="0098008C" w:rsidRPr="0098008C" w:rsidRDefault="0098008C" w:rsidP="0098008C">
            <w:pPr>
              <w:rPr>
                <w:rFonts w:cs="Times New Roman"/>
              </w:rPr>
            </w:pPr>
            <w:r w:rsidRPr="0098008C">
              <w:rPr>
                <w:rFonts w:cs="Times New Roman"/>
                <w:b/>
                <w:bCs/>
              </w:rPr>
              <w:t>Internet</w:t>
            </w:r>
          </w:p>
          <w:p w14:paraId="0F215E31" w14:textId="77777777" w:rsidR="0098008C" w:rsidRPr="0098008C" w:rsidRDefault="0098008C" w:rsidP="0098008C">
            <w:pPr>
              <w:rPr>
                <w:rFonts w:cs="Times New Roman"/>
                <w:b/>
                <w:bCs/>
              </w:rPr>
            </w:pPr>
            <w:r w:rsidRPr="0098008C">
              <w:rPr>
                <w:rFonts w:cs="Times New Roman"/>
                <w:b/>
                <w:bCs/>
              </w:rPr>
              <w:t>a) To login into and access the SPM it is used.</w:t>
            </w:r>
          </w:p>
        </w:tc>
      </w:tr>
      <w:tr w:rsidR="0098008C" w:rsidRPr="0098008C" w14:paraId="543E58F4" w14:textId="77777777" w:rsidTr="00C120C8">
        <w:tc>
          <w:tcPr>
            <w:tcW w:w="1386" w:type="dxa"/>
          </w:tcPr>
          <w:p w14:paraId="0F864EE2" w14:textId="77777777" w:rsidR="0098008C" w:rsidRPr="0098008C" w:rsidRDefault="0098008C" w:rsidP="0098008C">
            <w:pPr>
              <w:rPr>
                <w:rFonts w:cs="Times New Roman"/>
              </w:rPr>
            </w:pPr>
            <w:r w:rsidRPr="0098008C">
              <w:rPr>
                <w:rFonts w:cs="Times New Roman"/>
                <w:b/>
                <w:bCs/>
              </w:rPr>
              <w:t>Expected PLO-achievem</w:t>
            </w:r>
            <w:r w:rsidRPr="0098008C">
              <w:rPr>
                <w:rFonts w:cs="Times New Roman"/>
                <w:b/>
                <w:bCs/>
              </w:rPr>
              <w:lastRenderedPageBreak/>
              <w:t xml:space="preserve">ent versus actual score (for course's, student’s, </w:t>
            </w:r>
          </w:p>
          <w:p w14:paraId="2E8CF31E" w14:textId="77777777" w:rsidR="0098008C" w:rsidRPr="0098008C" w:rsidRDefault="0098008C" w:rsidP="0098008C">
            <w:pPr>
              <w:rPr>
                <w:rFonts w:cs="Times New Roman"/>
              </w:rPr>
            </w:pPr>
            <w:proofErr w:type="spellStart"/>
            <w:r w:rsidRPr="0098008C">
              <w:rPr>
                <w:rFonts w:cs="Times New Roman"/>
                <w:b/>
                <w:bCs/>
              </w:rPr>
              <w:t>Department’s</w:t>
            </w:r>
            <w:proofErr w:type="spellEnd"/>
            <w:r w:rsidRPr="0098008C">
              <w:rPr>
                <w:rFonts w:cs="Times New Roman"/>
                <w:b/>
                <w:bCs/>
              </w:rPr>
              <w:t xml:space="preserve">, </w:t>
            </w:r>
            <w:proofErr w:type="gramStart"/>
            <w:r w:rsidRPr="0098008C">
              <w:rPr>
                <w:rFonts w:cs="Times New Roman"/>
                <w:b/>
                <w:bCs/>
              </w:rPr>
              <w:t>program’s</w:t>
            </w:r>
            <w:proofErr w:type="gramEnd"/>
            <w:r w:rsidRPr="0098008C">
              <w:rPr>
                <w:rFonts w:cs="Times New Roman"/>
                <w:b/>
                <w:bCs/>
              </w:rPr>
              <w:t xml:space="preserve"> or school’s)</w:t>
            </w:r>
          </w:p>
          <w:p w14:paraId="70579685" w14:textId="77777777" w:rsidR="0098008C" w:rsidRPr="0098008C" w:rsidRDefault="0098008C" w:rsidP="0098008C">
            <w:pPr>
              <w:rPr>
                <w:rFonts w:cs="Times New Roman"/>
              </w:rPr>
            </w:pPr>
          </w:p>
        </w:tc>
        <w:tc>
          <w:tcPr>
            <w:tcW w:w="1579" w:type="dxa"/>
          </w:tcPr>
          <w:p w14:paraId="6B36573D" w14:textId="77777777" w:rsidR="0098008C" w:rsidRPr="0098008C" w:rsidRDefault="0098008C" w:rsidP="0098008C">
            <w:pPr>
              <w:rPr>
                <w:rFonts w:cs="Times New Roman"/>
              </w:rPr>
            </w:pPr>
            <w:r w:rsidRPr="0098008C">
              <w:rPr>
                <w:rFonts w:cs="Times New Roman"/>
                <w:b/>
                <w:bCs/>
              </w:rPr>
              <w:lastRenderedPageBreak/>
              <w:t>Student:</w:t>
            </w:r>
          </w:p>
          <w:p w14:paraId="1EBDA0CB" w14:textId="77777777" w:rsidR="0098008C" w:rsidRPr="0098008C" w:rsidRDefault="0098008C" w:rsidP="0098008C">
            <w:pPr>
              <w:rPr>
                <w:rFonts w:cs="Times New Roman"/>
                <w:b/>
                <w:bCs/>
              </w:rPr>
            </w:pPr>
            <w:r w:rsidRPr="0098008C">
              <w:rPr>
                <w:rFonts w:cs="Times New Roman"/>
                <w:b/>
                <w:bCs/>
              </w:rPr>
              <w:t>a) Logs into the system using</w:t>
            </w:r>
          </w:p>
          <w:p w14:paraId="6BCE594B" w14:textId="77777777" w:rsidR="0098008C" w:rsidRPr="0098008C" w:rsidRDefault="0098008C" w:rsidP="0098008C">
            <w:pPr>
              <w:rPr>
                <w:rFonts w:cs="Times New Roman"/>
                <w:b/>
                <w:bCs/>
              </w:rPr>
            </w:pPr>
            <w:r w:rsidRPr="0098008C">
              <w:rPr>
                <w:rFonts w:cs="Times New Roman"/>
                <w:b/>
                <w:bCs/>
              </w:rPr>
              <w:lastRenderedPageBreak/>
              <w:t>Student-ID and</w:t>
            </w:r>
          </w:p>
          <w:p w14:paraId="6644925F" w14:textId="77777777" w:rsidR="0098008C" w:rsidRPr="0098008C" w:rsidRDefault="0098008C" w:rsidP="0098008C">
            <w:pPr>
              <w:rPr>
                <w:rFonts w:cs="Times New Roman"/>
                <w:b/>
                <w:bCs/>
              </w:rPr>
            </w:pPr>
            <w:r w:rsidRPr="0098008C">
              <w:rPr>
                <w:rFonts w:cs="Times New Roman"/>
                <w:b/>
                <w:bCs/>
              </w:rPr>
              <w:t>password.</w:t>
            </w:r>
          </w:p>
          <w:p w14:paraId="6FB037BA" w14:textId="77777777" w:rsidR="0098008C" w:rsidRPr="0098008C" w:rsidRDefault="0098008C" w:rsidP="0098008C">
            <w:pPr>
              <w:rPr>
                <w:rFonts w:cs="Times New Roman"/>
                <w:b/>
                <w:bCs/>
              </w:rPr>
            </w:pPr>
            <w:r w:rsidRPr="0098008C">
              <w:rPr>
                <w:rFonts w:cs="Times New Roman"/>
                <w:b/>
                <w:bCs/>
              </w:rPr>
              <w:t>b) Selects PLO</w:t>
            </w:r>
          </w:p>
          <w:p w14:paraId="5656C604" w14:textId="77777777" w:rsidR="0098008C" w:rsidRPr="0098008C" w:rsidRDefault="0098008C" w:rsidP="0098008C">
            <w:pPr>
              <w:rPr>
                <w:rFonts w:cs="Times New Roman"/>
                <w:b/>
                <w:bCs/>
              </w:rPr>
            </w:pPr>
            <w:r w:rsidRPr="0098008C">
              <w:rPr>
                <w:rFonts w:cs="Times New Roman"/>
                <w:b/>
                <w:bCs/>
              </w:rPr>
              <w:t>achievement</w:t>
            </w:r>
          </w:p>
          <w:p w14:paraId="59F77393" w14:textId="77777777" w:rsidR="0098008C" w:rsidRPr="0098008C" w:rsidRDefault="0098008C" w:rsidP="0098008C">
            <w:pPr>
              <w:rPr>
                <w:rFonts w:cs="Times New Roman"/>
                <w:b/>
                <w:bCs/>
              </w:rPr>
            </w:pPr>
            <w:r w:rsidRPr="0098008C">
              <w:rPr>
                <w:rFonts w:cs="Times New Roman"/>
                <w:b/>
                <w:bCs/>
              </w:rPr>
              <w:t>comparison</w:t>
            </w:r>
          </w:p>
          <w:p w14:paraId="0519AC5E" w14:textId="77777777" w:rsidR="0098008C" w:rsidRPr="0098008C" w:rsidRDefault="0098008C" w:rsidP="0098008C">
            <w:pPr>
              <w:rPr>
                <w:rFonts w:cs="Times New Roman"/>
                <w:b/>
                <w:bCs/>
              </w:rPr>
            </w:pPr>
            <w:r w:rsidRPr="0098008C">
              <w:rPr>
                <w:rFonts w:cs="Times New Roman"/>
                <w:b/>
                <w:bCs/>
              </w:rPr>
              <w:t>c) View PLO</w:t>
            </w:r>
          </w:p>
          <w:p w14:paraId="44F63D15" w14:textId="77777777" w:rsidR="0098008C" w:rsidRPr="0098008C" w:rsidRDefault="0098008C" w:rsidP="0098008C">
            <w:pPr>
              <w:rPr>
                <w:rFonts w:cs="Times New Roman"/>
                <w:b/>
                <w:bCs/>
              </w:rPr>
            </w:pPr>
            <w:r w:rsidRPr="0098008C">
              <w:rPr>
                <w:rFonts w:cs="Times New Roman"/>
                <w:b/>
                <w:bCs/>
              </w:rPr>
              <w:t>achievement</w:t>
            </w:r>
          </w:p>
          <w:p w14:paraId="35922B8A" w14:textId="77777777" w:rsidR="0098008C" w:rsidRPr="0098008C" w:rsidRDefault="0098008C" w:rsidP="0098008C">
            <w:pPr>
              <w:rPr>
                <w:rFonts w:cs="Times New Roman"/>
                <w:b/>
                <w:bCs/>
              </w:rPr>
            </w:pPr>
            <w:r w:rsidRPr="0098008C">
              <w:rPr>
                <w:rFonts w:cs="Times New Roman"/>
                <w:b/>
                <w:bCs/>
              </w:rPr>
              <w:t>Comparison.</w:t>
            </w:r>
          </w:p>
          <w:p w14:paraId="439D2FF7" w14:textId="77777777" w:rsidR="0098008C" w:rsidRPr="0098008C" w:rsidRDefault="0098008C" w:rsidP="0098008C">
            <w:pPr>
              <w:rPr>
                <w:rFonts w:cs="Times New Roman"/>
                <w:b/>
                <w:bCs/>
              </w:rPr>
            </w:pPr>
          </w:p>
          <w:p w14:paraId="0045E09D" w14:textId="77777777" w:rsidR="0098008C" w:rsidRPr="0098008C" w:rsidRDefault="0098008C" w:rsidP="0098008C">
            <w:pPr>
              <w:rPr>
                <w:rFonts w:cs="Times New Roman"/>
                <w:b/>
                <w:bCs/>
              </w:rPr>
            </w:pPr>
          </w:p>
          <w:p w14:paraId="13C69E43" w14:textId="77777777" w:rsidR="0098008C" w:rsidRPr="0098008C" w:rsidRDefault="0098008C" w:rsidP="0098008C">
            <w:pPr>
              <w:rPr>
                <w:rFonts w:cs="Times New Roman"/>
              </w:rPr>
            </w:pPr>
            <w:r w:rsidRPr="0098008C">
              <w:rPr>
                <w:rFonts w:cs="Times New Roman"/>
                <w:b/>
                <w:bCs/>
              </w:rPr>
              <w:t>Department Head:</w:t>
            </w:r>
          </w:p>
          <w:p w14:paraId="45B21ECC" w14:textId="77777777" w:rsidR="0098008C" w:rsidRPr="0098008C" w:rsidRDefault="0098008C" w:rsidP="0098008C">
            <w:pPr>
              <w:rPr>
                <w:rFonts w:cs="Times New Roman"/>
                <w:b/>
                <w:bCs/>
              </w:rPr>
            </w:pPr>
            <w:r w:rsidRPr="0098008C">
              <w:rPr>
                <w:rFonts w:cs="Times New Roman"/>
                <w:b/>
                <w:bCs/>
              </w:rPr>
              <w:t>a) Logs into the system using user-ID and</w:t>
            </w:r>
          </w:p>
          <w:p w14:paraId="5D5451A1" w14:textId="77777777" w:rsidR="0098008C" w:rsidRPr="0098008C" w:rsidRDefault="0098008C" w:rsidP="0098008C">
            <w:pPr>
              <w:rPr>
                <w:rFonts w:cs="Times New Roman"/>
                <w:b/>
                <w:bCs/>
              </w:rPr>
            </w:pPr>
            <w:r w:rsidRPr="0098008C">
              <w:rPr>
                <w:rFonts w:cs="Times New Roman"/>
                <w:b/>
                <w:bCs/>
              </w:rPr>
              <w:t>password.</w:t>
            </w:r>
          </w:p>
          <w:p w14:paraId="06CC7185" w14:textId="77777777" w:rsidR="0098008C" w:rsidRPr="0098008C" w:rsidRDefault="0098008C" w:rsidP="0098008C">
            <w:pPr>
              <w:rPr>
                <w:rFonts w:cs="Times New Roman"/>
                <w:b/>
                <w:bCs/>
              </w:rPr>
            </w:pPr>
            <w:r w:rsidRPr="0098008C">
              <w:rPr>
                <w:rFonts w:cs="Times New Roman"/>
                <w:b/>
                <w:bCs/>
              </w:rPr>
              <w:t>b) Selects PLO</w:t>
            </w:r>
          </w:p>
          <w:p w14:paraId="6C2BC199" w14:textId="77777777" w:rsidR="0098008C" w:rsidRPr="0098008C" w:rsidRDefault="0098008C" w:rsidP="0098008C">
            <w:pPr>
              <w:rPr>
                <w:rFonts w:cs="Times New Roman"/>
                <w:b/>
                <w:bCs/>
              </w:rPr>
            </w:pPr>
            <w:r w:rsidRPr="0098008C">
              <w:rPr>
                <w:rFonts w:cs="Times New Roman"/>
                <w:b/>
                <w:bCs/>
              </w:rPr>
              <w:t>achievement</w:t>
            </w:r>
          </w:p>
          <w:p w14:paraId="65AEF2F5" w14:textId="77777777" w:rsidR="0098008C" w:rsidRPr="0098008C" w:rsidRDefault="0098008C" w:rsidP="0098008C">
            <w:pPr>
              <w:rPr>
                <w:rFonts w:cs="Times New Roman"/>
                <w:b/>
                <w:bCs/>
              </w:rPr>
            </w:pPr>
            <w:r w:rsidRPr="0098008C">
              <w:rPr>
                <w:rFonts w:cs="Times New Roman"/>
                <w:b/>
                <w:bCs/>
              </w:rPr>
              <w:t>comparison</w:t>
            </w:r>
          </w:p>
          <w:p w14:paraId="03AB7BE5" w14:textId="77777777" w:rsidR="0098008C" w:rsidRPr="0098008C" w:rsidRDefault="0098008C" w:rsidP="0098008C">
            <w:pPr>
              <w:rPr>
                <w:rFonts w:cs="Times New Roman"/>
                <w:b/>
                <w:bCs/>
              </w:rPr>
            </w:pPr>
            <w:r w:rsidRPr="0098008C">
              <w:rPr>
                <w:rFonts w:cs="Times New Roman"/>
                <w:b/>
                <w:bCs/>
              </w:rPr>
              <w:t>c) View PLO</w:t>
            </w:r>
          </w:p>
          <w:p w14:paraId="64BCC054" w14:textId="77777777" w:rsidR="0098008C" w:rsidRPr="0098008C" w:rsidRDefault="0098008C" w:rsidP="0098008C">
            <w:pPr>
              <w:rPr>
                <w:rFonts w:cs="Times New Roman"/>
                <w:b/>
                <w:bCs/>
              </w:rPr>
            </w:pPr>
            <w:r w:rsidRPr="0098008C">
              <w:rPr>
                <w:rFonts w:cs="Times New Roman"/>
                <w:b/>
                <w:bCs/>
              </w:rPr>
              <w:t>achievement</w:t>
            </w:r>
          </w:p>
          <w:p w14:paraId="382B42F0" w14:textId="77777777" w:rsidR="0098008C" w:rsidRPr="0098008C" w:rsidRDefault="0098008C" w:rsidP="0098008C">
            <w:pPr>
              <w:rPr>
                <w:rFonts w:cs="Times New Roman"/>
                <w:b/>
                <w:bCs/>
              </w:rPr>
            </w:pPr>
            <w:r w:rsidRPr="0098008C">
              <w:rPr>
                <w:rFonts w:cs="Times New Roman"/>
                <w:b/>
                <w:bCs/>
              </w:rPr>
              <w:t>Comparison.</w:t>
            </w:r>
          </w:p>
          <w:p w14:paraId="6EB3C4A8" w14:textId="77777777" w:rsidR="0098008C" w:rsidRPr="0098008C" w:rsidRDefault="0098008C" w:rsidP="0098008C">
            <w:pPr>
              <w:rPr>
                <w:rFonts w:cs="Times New Roman"/>
                <w:b/>
                <w:bCs/>
              </w:rPr>
            </w:pPr>
          </w:p>
          <w:p w14:paraId="018C4836" w14:textId="77777777" w:rsidR="0098008C" w:rsidRPr="0098008C" w:rsidRDefault="0098008C" w:rsidP="0098008C">
            <w:pPr>
              <w:rPr>
                <w:rFonts w:cs="Times New Roman"/>
                <w:b/>
                <w:bCs/>
              </w:rPr>
            </w:pPr>
          </w:p>
          <w:p w14:paraId="7DBAF7BC" w14:textId="77777777" w:rsidR="0098008C" w:rsidRPr="0098008C" w:rsidRDefault="0098008C" w:rsidP="0098008C">
            <w:pPr>
              <w:rPr>
                <w:rFonts w:cs="Times New Roman"/>
              </w:rPr>
            </w:pPr>
            <w:r w:rsidRPr="0098008C">
              <w:rPr>
                <w:rFonts w:cs="Times New Roman"/>
                <w:b/>
                <w:bCs/>
              </w:rPr>
              <w:t>Registrar’s office:</w:t>
            </w:r>
          </w:p>
          <w:p w14:paraId="08BEE961" w14:textId="77777777" w:rsidR="0098008C" w:rsidRPr="0098008C" w:rsidRDefault="0098008C" w:rsidP="0098008C">
            <w:pPr>
              <w:rPr>
                <w:rFonts w:cs="Times New Roman"/>
                <w:b/>
                <w:bCs/>
              </w:rPr>
            </w:pPr>
            <w:r w:rsidRPr="0098008C">
              <w:rPr>
                <w:rFonts w:cs="Times New Roman"/>
                <w:b/>
                <w:bCs/>
              </w:rPr>
              <w:t>a) Logs into the system using user-ID and</w:t>
            </w:r>
          </w:p>
          <w:p w14:paraId="1F0BD37B" w14:textId="77777777" w:rsidR="0098008C" w:rsidRPr="0098008C" w:rsidRDefault="0098008C" w:rsidP="0098008C">
            <w:pPr>
              <w:rPr>
                <w:rFonts w:cs="Times New Roman"/>
                <w:b/>
                <w:bCs/>
              </w:rPr>
            </w:pPr>
            <w:r w:rsidRPr="0098008C">
              <w:rPr>
                <w:rFonts w:cs="Times New Roman"/>
                <w:b/>
                <w:bCs/>
              </w:rPr>
              <w:t>password.</w:t>
            </w:r>
          </w:p>
          <w:p w14:paraId="23BCD3BA" w14:textId="77777777" w:rsidR="0098008C" w:rsidRPr="0098008C" w:rsidRDefault="0098008C" w:rsidP="0098008C">
            <w:pPr>
              <w:rPr>
                <w:rFonts w:cs="Times New Roman"/>
                <w:b/>
                <w:bCs/>
              </w:rPr>
            </w:pPr>
            <w:r w:rsidRPr="0098008C">
              <w:rPr>
                <w:rFonts w:cs="Times New Roman"/>
                <w:b/>
                <w:bCs/>
              </w:rPr>
              <w:t>b) Selects PLO</w:t>
            </w:r>
          </w:p>
          <w:p w14:paraId="1E134955" w14:textId="77777777" w:rsidR="0098008C" w:rsidRPr="0098008C" w:rsidRDefault="0098008C" w:rsidP="0098008C">
            <w:pPr>
              <w:rPr>
                <w:rFonts w:cs="Times New Roman"/>
                <w:b/>
                <w:bCs/>
              </w:rPr>
            </w:pPr>
            <w:r w:rsidRPr="0098008C">
              <w:rPr>
                <w:rFonts w:cs="Times New Roman"/>
                <w:b/>
                <w:bCs/>
              </w:rPr>
              <w:t>achievement</w:t>
            </w:r>
          </w:p>
          <w:p w14:paraId="64F115A6" w14:textId="77777777" w:rsidR="0098008C" w:rsidRPr="0098008C" w:rsidRDefault="0098008C" w:rsidP="0098008C">
            <w:pPr>
              <w:rPr>
                <w:rFonts w:cs="Times New Roman"/>
                <w:b/>
                <w:bCs/>
              </w:rPr>
            </w:pPr>
            <w:r w:rsidRPr="0098008C">
              <w:rPr>
                <w:rFonts w:cs="Times New Roman"/>
                <w:b/>
                <w:bCs/>
              </w:rPr>
              <w:t>comparison.</w:t>
            </w:r>
          </w:p>
          <w:p w14:paraId="0FD85DFF" w14:textId="77777777" w:rsidR="0098008C" w:rsidRPr="0098008C" w:rsidRDefault="0098008C" w:rsidP="0098008C">
            <w:pPr>
              <w:rPr>
                <w:rFonts w:cs="Times New Roman"/>
                <w:b/>
                <w:bCs/>
              </w:rPr>
            </w:pPr>
            <w:r w:rsidRPr="0098008C">
              <w:rPr>
                <w:rFonts w:cs="Times New Roman"/>
                <w:b/>
                <w:bCs/>
              </w:rPr>
              <w:t>c) View PLO</w:t>
            </w:r>
          </w:p>
          <w:p w14:paraId="7A9AA732" w14:textId="77777777" w:rsidR="0098008C" w:rsidRPr="0098008C" w:rsidRDefault="0098008C" w:rsidP="0098008C">
            <w:pPr>
              <w:rPr>
                <w:rFonts w:cs="Times New Roman"/>
                <w:b/>
                <w:bCs/>
              </w:rPr>
            </w:pPr>
            <w:r w:rsidRPr="0098008C">
              <w:rPr>
                <w:rFonts w:cs="Times New Roman"/>
                <w:b/>
                <w:bCs/>
              </w:rPr>
              <w:t>achievement</w:t>
            </w:r>
          </w:p>
          <w:p w14:paraId="1A0D25C6" w14:textId="77777777" w:rsidR="0098008C" w:rsidRPr="0098008C" w:rsidRDefault="0098008C" w:rsidP="0098008C">
            <w:pPr>
              <w:rPr>
                <w:rFonts w:cs="Times New Roman"/>
                <w:b/>
                <w:bCs/>
              </w:rPr>
            </w:pPr>
            <w:r w:rsidRPr="0098008C">
              <w:rPr>
                <w:rFonts w:cs="Times New Roman"/>
                <w:b/>
                <w:bCs/>
              </w:rPr>
              <w:t>comparison.</w:t>
            </w:r>
          </w:p>
          <w:p w14:paraId="056ED31B" w14:textId="77777777" w:rsidR="0098008C" w:rsidRPr="0098008C" w:rsidRDefault="0098008C" w:rsidP="0098008C">
            <w:pPr>
              <w:rPr>
                <w:rFonts w:cs="Times New Roman"/>
                <w:b/>
                <w:bCs/>
              </w:rPr>
            </w:pPr>
          </w:p>
          <w:p w14:paraId="07A572CD" w14:textId="77777777" w:rsidR="0098008C" w:rsidRPr="0098008C" w:rsidRDefault="0098008C" w:rsidP="0098008C">
            <w:pPr>
              <w:rPr>
                <w:rFonts w:cs="Times New Roman"/>
                <w:b/>
                <w:bCs/>
              </w:rPr>
            </w:pPr>
          </w:p>
          <w:p w14:paraId="7131DA97" w14:textId="77777777" w:rsidR="0098008C" w:rsidRPr="0098008C" w:rsidRDefault="0098008C" w:rsidP="0098008C">
            <w:pPr>
              <w:rPr>
                <w:rFonts w:cs="Times New Roman"/>
              </w:rPr>
            </w:pPr>
            <w:r w:rsidRPr="0098008C">
              <w:rPr>
                <w:rFonts w:cs="Times New Roman"/>
                <w:b/>
                <w:bCs/>
              </w:rPr>
              <w:t>Faculty:</w:t>
            </w:r>
          </w:p>
          <w:p w14:paraId="209BD4EF" w14:textId="77777777" w:rsidR="0098008C" w:rsidRPr="0098008C" w:rsidRDefault="0098008C" w:rsidP="0098008C">
            <w:pPr>
              <w:rPr>
                <w:rFonts w:cs="Times New Roman"/>
                <w:b/>
                <w:bCs/>
              </w:rPr>
            </w:pPr>
            <w:r w:rsidRPr="0098008C">
              <w:rPr>
                <w:rFonts w:cs="Times New Roman"/>
                <w:b/>
                <w:bCs/>
              </w:rPr>
              <w:t>a) Logs into the System using</w:t>
            </w:r>
          </w:p>
          <w:p w14:paraId="154494E4" w14:textId="77777777" w:rsidR="0098008C" w:rsidRPr="0098008C" w:rsidRDefault="0098008C" w:rsidP="0098008C">
            <w:pPr>
              <w:rPr>
                <w:rFonts w:cs="Times New Roman"/>
                <w:b/>
                <w:bCs/>
              </w:rPr>
            </w:pPr>
            <w:r w:rsidRPr="0098008C">
              <w:rPr>
                <w:rFonts w:cs="Times New Roman"/>
                <w:b/>
                <w:bCs/>
              </w:rPr>
              <w:t>Faculty-ID and</w:t>
            </w:r>
          </w:p>
          <w:p w14:paraId="0310ADEC" w14:textId="77777777" w:rsidR="0098008C" w:rsidRPr="0098008C" w:rsidRDefault="0098008C" w:rsidP="0098008C">
            <w:pPr>
              <w:rPr>
                <w:rFonts w:cs="Times New Roman"/>
                <w:b/>
                <w:bCs/>
              </w:rPr>
            </w:pPr>
            <w:r w:rsidRPr="0098008C">
              <w:rPr>
                <w:rFonts w:cs="Times New Roman"/>
                <w:b/>
                <w:bCs/>
              </w:rPr>
              <w:t>password.</w:t>
            </w:r>
          </w:p>
          <w:p w14:paraId="31ECE7F7" w14:textId="77777777" w:rsidR="0098008C" w:rsidRPr="0098008C" w:rsidRDefault="0098008C" w:rsidP="0098008C">
            <w:pPr>
              <w:rPr>
                <w:rFonts w:cs="Times New Roman"/>
                <w:b/>
                <w:bCs/>
              </w:rPr>
            </w:pPr>
            <w:r w:rsidRPr="0098008C">
              <w:rPr>
                <w:rFonts w:cs="Times New Roman"/>
                <w:b/>
                <w:bCs/>
              </w:rPr>
              <w:t>b) Selects PLO</w:t>
            </w:r>
          </w:p>
          <w:p w14:paraId="688BAF2B" w14:textId="77777777" w:rsidR="0098008C" w:rsidRPr="0098008C" w:rsidRDefault="0098008C" w:rsidP="0098008C">
            <w:pPr>
              <w:rPr>
                <w:rFonts w:cs="Times New Roman"/>
                <w:b/>
                <w:bCs/>
              </w:rPr>
            </w:pPr>
            <w:r w:rsidRPr="0098008C">
              <w:rPr>
                <w:rFonts w:cs="Times New Roman"/>
                <w:b/>
                <w:bCs/>
              </w:rPr>
              <w:t>achievement</w:t>
            </w:r>
          </w:p>
          <w:p w14:paraId="51CBFD8E" w14:textId="77777777" w:rsidR="0098008C" w:rsidRPr="0098008C" w:rsidRDefault="0098008C" w:rsidP="0098008C">
            <w:pPr>
              <w:rPr>
                <w:rFonts w:cs="Times New Roman"/>
                <w:b/>
                <w:bCs/>
              </w:rPr>
            </w:pPr>
            <w:r w:rsidRPr="0098008C">
              <w:rPr>
                <w:rFonts w:cs="Times New Roman"/>
                <w:b/>
                <w:bCs/>
              </w:rPr>
              <w:t>comparison.</w:t>
            </w:r>
          </w:p>
          <w:p w14:paraId="19CB10DF" w14:textId="77777777" w:rsidR="0098008C" w:rsidRPr="0098008C" w:rsidRDefault="0098008C" w:rsidP="0098008C">
            <w:pPr>
              <w:rPr>
                <w:rFonts w:cs="Times New Roman"/>
                <w:b/>
                <w:bCs/>
              </w:rPr>
            </w:pPr>
            <w:r w:rsidRPr="0098008C">
              <w:rPr>
                <w:rFonts w:cs="Times New Roman"/>
                <w:b/>
                <w:bCs/>
              </w:rPr>
              <w:t>c) view PLO</w:t>
            </w:r>
          </w:p>
          <w:p w14:paraId="1E52FE26" w14:textId="77777777" w:rsidR="0098008C" w:rsidRPr="0098008C" w:rsidRDefault="0098008C" w:rsidP="0098008C">
            <w:pPr>
              <w:rPr>
                <w:rFonts w:cs="Times New Roman"/>
                <w:b/>
                <w:bCs/>
              </w:rPr>
            </w:pPr>
            <w:r w:rsidRPr="0098008C">
              <w:rPr>
                <w:rFonts w:cs="Times New Roman"/>
                <w:b/>
                <w:bCs/>
              </w:rPr>
              <w:t>Achievement comparison.</w:t>
            </w:r>
          </w:p>
          <w:p w14:paraId="70ECC80D" w14:textId="77777777" w:rsidR="0098008C" w:rsidRPr="0098008C" w:rsidRDefault="0098008C" w:rsidP="0098008C">
            <w:pPr>
              <w:rPr>
                <w:rFonts w:cs="Times New Roman"/>
                <w:b/>
                <w:bCs/>
              </w:rPr>
            </w:pPr>
          </w:p>
          <w:p w14:paraId="46C3892B" w14:textId="77777777" w:rsidR="0098008C" w:rsidRPr="0098008C" w:rsidRDefault="0098008C" w:rsidP="0098008C">
            <w:pPr>
              <w:rPr>
                <w:rFonts w:cs="Times New Roman"/>
                <w:b/>
                <w:bCs/>
              </w:rPr>
            </w:pPr>
          </w:p>
          <w:p w14:paraId="56720692" w14:textId="77777777" w:rsidR="0098008C" w:rsidRPr="0098008C" w:rsidRDefault="0098008C" w:rsidP="0098008C">
            <w:pPr>
              <w:rPr>
                <w:rFonts w:cs="Times New Roman"/>
              </w:rPr>
            </w:pPr>
            <w:r w:rsidRPr="0098008C">
              <w:rPr>
                <w:rFonts w:cs="Times New Roman"/>
                <w:b/>
                <w:bCs/>
              </w:rPr>
              <w:lastRenderedPageBreak/>
              <w:t>Dean</w:t>
            </w:r>
          </w:p>
          <w:p w14:paraId="6F72E19C" w14:textId="77777777" w:rsidR="0098008C" w:rsidRPr="0098008C" w:rsidRDefault="0098008C" w:rsidP="0098008C">
            <w:pPr>
              <w:rPr>
                <w:rFonts w:cs="Times New Roman"/>
                <w:b/>
                <w:bCs/>
              </w:rPr>
            </w:pPr>
            <w:r w:rsidRPr="0098008C">
              <w:rPr>
                <w:rFonts w:cs="Times New Roman"/>
                <w:b/>
                <w:bCs/>
              </w:rPr>
              <w:t>a) Logs into the system using user-ID and password.</w:t>
            </w:r>
          </w:p>
          <w:p w14:paraId="2545FDF5" w14:textId="77777777" w:rsidR="0098008C" w:rsidRPr="0098008C" w:rsidRDefault="0098008C" w:rsidP="0098008C">
            <w:pPr>
              <w:rPr>
                <w:rFonts w:cs="Times New Roman"/>
                <w:b/>
                <w:bCs/>
              </w:rPr>
            </w:pPr>
            <w:r w:rsidRPr="0098008C">
              <w:rPr>
                <w:rFonts w:cs="Times New Roman"/>
                <w:b/>
                <w:bCs/>
              </w:rPr>
              <w:t>b) Selects PLO</w:t>
            </w:r>
          </w:p>
          <w:p w14:paraId="092C6338" w14:textId="77777777" w:rsidR="0098008C" w:rsidRPr="0098008C" w:rsidRDefault="0098008C" w:rsidP="0098008C">
            <w:pPr>
              <w:rPr>
                <w:rFonts w:cs="Times New Roman"/>
                <w:b/>
                <w:bCs/>
              </w:rPr>
            </w:pPr>
            <w:r w:rsidRPr="0098008C">
              <w:rPr>
                <w:rFonts w:cs="Times New Roman"/>
                <w:b/>
                <w:bCs/>
              </w:rPr>
              <w:t>achievement</w:t>
            </w:r>
          </w:p>
          <w:p w14:paraId="06E70C33" w14:textId="77777777" w:rsidR="0098008C" w:rsidRPr="0098008C" w:rsidRDefault="0098008C" w:rsidP="0098008C">
            <w:pPr>
              <w:rPr>
                <w:rFonts w:cs="Times New Roman"/>
                <w:b/>
                <w:bCs/>
              </w:rPr>
            </w:pPr>
            <w:r w:rsidRPr="0098008C">
              <w:rPr>
                <w:rFonts w:cs="Times New Roman"/>
                <w:b/>
                <w:bCs/>
              </w:rPr>
              <w:t>comparison.</w:t>
            </w:r>
          </w:p>
          <w:p w14:paraId="68CBC47C" w14:textId="77777777" w:rsidR="0098008C" w:rsidRPr="0098008C" w:rsidRDefault="0098008C" w:rsidP="0098008C">
            <w:pPr>
              <w:rPr>
                <w:rFonts w:cs="Times New Roman"/>
                <w:b/>
                <w:bCs/>
              </w:rPr>
            </w:pPr>
            <w:r w:rsidRPr="0098008C">
              <w:rPr>
                <w:rFonts w:cs="Times New Roman"/>
                <w:b/>
                <w:bCs/>
              </w:rPr>
              <w:t>c) View PLO</w:t>
            </w:r>
          </w:p>
          <w:p w14:paraId="6C3DBF95" w14:textId="77777777" w:rsidR="0098008C" w:rsidRPr="0098008C" w:rsidRDefault="0098008C" w:rsidP="0098008C">
            <w:pPr>
              <w:rPr>
                <w:rFonts w:cs="Times New Roman"/>
                <w:b/>
                <w:bCs/>
              </w:rPr>
            </w:pPr>
            <w:r w:rsidRPr="0098008C">
              <w:rPr>
                <w:rFonts w:cs="Times New Roman"/>
                <w:b/>
                <w:bCs/>
              </w:rPr>
              <w:t>achievement</w:t>
            </w:r>
          </w:p>
          <w:p w14:paraId="17EB9E9C" w14:textId="77777777" w:rsidR="0098008C" w:rsidRPr="0098008C" w:rsidRDefault="0098008C" w:rsidP="0098008C">
            <w:pPr>
              <w:rPr>
                <w:rFonts w:cs="Times New Roman"/>
                <w:b/>
                <w:bCs/>
              </w:rPr>
            </w:pPr>
            <w:r w:rsidRPr="0098008C">
              <w:rPr>
                <w:rFonts w:cs="Times New Roman"/>
                <w:b/>
                <w:bCs/>
              </w:rPr>
              <w:t>Comparison.</w:t>
            </w:r>
          </w:p>
          <w:p w14:paraId="4530744E" w14:textId="77777777" w:rsidR="0098008C" w:rsidRPr="0098008C" w:rsidRDefault="0098008C" w:rsidP="0098008C">
            <w:pPr>
              <w:rPr>
                <w:rFonts w:cs="Times New Roman"/>
                <w:b/>
                <w:bCs/>
              </w:rPr>
            </w:pPr>
          </w:p>
          <w:p w14:paraId="6EEA9F90" w14:textId="77777777" w:rsidR="0098008C" w:rsidRPr="0098008C" w:rsidRDefault="0098008C" w:rsidP="0098008C">
            <w:pPr>
              <w:rPr>
                <w:rFonts w:cs="Times New Roman"/>
                <w:b/>
                <w:bCs/>
              </w:rPr>
            </w:pPr>
          </w:p>
          <w:p w14:paraId="39F83F3D" w14:textId="77777777" w:rsidR="0098008C" w:rsidRPr="0098008C" w:rsidRDefault="0098008C" w:rsidP="0098008C">
            <w:pPr>
              <w:rPr>
                <w:rFonts w:cs="Times New Roman"/>
              </w:rPr>
            </w:pPr>
            <w:r w:rsidRPr="0098008C">
              <w:rPr>
                <w:rFonts w:cs="Times New Roman"/>
                <w:b/>
                <w:bCs/>
              </w:rPr>
              <w:t>VC</w:t>
            </w:r>
          </w:p>
          <w:p w14:paraId="039EDE9B" w14:textId="77777777" w:rsidR="0098008C" w:rsidRPr="0098008C" w:rsidRDefault="0098008C" w:rsidP="0098008C">
            <w:pPr>
              <w:rPr>
                <w:rFonts w:cs="Times New Roman"/>
                <w:b/>
                <w:bCs/>
              </w:rPr>
            </w:pPr>
            <w:r w:rsidRPr="0098008C">
              <w:rPr>
                <w:rFonts w:cs="Times New Roman"/>
                <w:b/>
                <w:bCs/>
              </w:rPr>
              <w:t>a) Logs into the system using user-ID and</w:t>
            </w:r>
          </w:p>
          <w:p w14:paraId="00CE92D0" w14:textId="77777777" w:rsidR="0098008C" w:rsidRPr="0098008C" w:rsidRDefault="0098008C" w:rsidP="0098008C">
            <w:pPr>
              <w:rPr>
                <w:rFonts w:cs="Times New Roman"/>
                <w:b/>
                <w:bCs/>
              </w:rPr>
            </w:pPr>
            <w:r w:rsidRPr="0098008C">
              <w:rPr>
                <w:rFonts w:cs="Times New Roman"/>
                <w:b/>
                <w:bCs/>
              </w:rPr>
              <w:t>password.</w:t>
            </w:r>
          </w:p>
          <w:p w14:paraId="0FE2F960" w14:textId="77777777" w:rsidR="0098008C" w:rsidRPr="0098008C" w:rsidRDefault="0098008C" w:rsidP="0098008C">
            <w:pPr>
              <w:rPr>
                <w:rFonts w:cs="Times New Roman"/>
                <w:b/>
                <w:bCs/>
              </w:rPr>
            </w:pPr>
            <w:r w:rsidRPr="0098008C">
              <w:rPr>
                <w:rFonts w:cs="Times New Roman"/>
                <w:b/>
                <w:bCs/>
              </w:rPr>
              <w:t>b) Selects PLO</w:t>
            </w:r>
          </w:p>
          <w:p w14:paraId="11859A1E" w14:textId="77777777" w:rsidR="0098008C" w:rsidRPr="0098008C" w:rsidRDefault="0098008C" w:rsidP="0098008C">
            <w:pPr>
              <w:rPr>
                <w:rFonts w:cs="Times New Roman"/>
                <w:b/>
                <w:bCs/>
              </w:rPr>
            </w:pPr>
            <w:r w:rsidRPr="0098008C">
              <w:rPr>
                <w:rFonts w:cs="Times New Roman"/>
                <w:b/>
                <w:bCs/>
              </w:rPr>
              <w:t>achievement</w:t>
            </w:r>
          </w:p>
          <w:p w14:paraId="4D761F64" w14:textId="77777777" w:rsidR="0098008C" w:rsidRPr="0098008C" w:rsidRDefault="0098008C" w:rsidP="0098008C">
            <w:pPr>
              <w:rPr>
                <w:rFonts w:cs="Times New Roman"/>
                <w:b/>
                <w:bCs/>
              </w:rPr>
            </w:pPr>
            <w:r w:rsidRPr="0098008C">
              <w:rPr>
                <w:rFonts w:cs="Times New Roman"/>
                <w:b/>
                <w:bCs/>
              </w:rPr>
              <w:t>comparison</w:t>
            </w:r>
          </w:p>
          <w:p w14:paraId="479F2126" w14:textId="77777777" w:rsidR="0098008C" w:rsidRPr="0098008C" w:rsidRDefault="0098008C" w:rsidP="0098008C">
            <w:pPr>
              <w:rPr>
                <w:rFonts w:cs="Times New Roman"/>
                <w:b/>
                <w:bCs/>
              </w:rPr>
            </w:pPr>
            <w:r w:rsidRPr="0098008C">
              <w:rPr>
                <w:rFonts w:cs="Times New Roman"/>
                <w:b/>
                <w:bCs/>
              </w:rPr>
              <w:t>c) View PLO</w:t>
            </w:r>
          </w:p>
          <w:p w14:paraId="3EC77A7C" w14:textId="77777777" w:rsidR="0098008C" w:rsidRPr="0098008C" w:rsidRDefault="0098008C" w:rsidP="0098008C">
            <w:pPr>
              <w:rPr>
                <w:rFonts w:cs="Times New Roman"/>
                <w:b/>
                <w:bCs/>
              </w:rPr>
            </w:pPr>
            <w:r w:rsidRPr="0098008C">
              <w:rPr>
                <w:rFonts w:cs="Times New Roman"/>
                <w:b/>
                <w:bCs/>
              </w:rPr>
              <w:t>achievement</w:t>
            </w:r>
          </w:p>
          <w:p w14:paraId="05B2AC0F" w14:textId="77777777" w:rsidR="0098008C" w:rsidRPr="0098008C" w:rsidRDefault="0098008C" w:rsidP="0098008C">
            <w:pPr>
              <w:rPr>
                <w:rFonts w:cs="Times New Roman"/>
                <w:b/>
                <w:bCs/>
              </w:rPr>
            </w:pPr>
            <w:r w:rsidRPr="0098008C">
              <w:rPr>
                <w:rFonts w:cs="Times New Roman"/>
                <w:b/>
                <w:bCs/>
              </w:rPr>
              <w:t>Comparison.</w:t>
            </w:r>
          </w:p>
        </w:tc>
        <w:tc>
          <w:tcPr>
            <w:tcW w:w="1570" w:type="dxa"/>
          </w:tcPr>
          <w:p w14:paraId="327F7A17" w14:textId="77777777" w:rsidR="0098008C" w:rsidRPr="0098008C" w:rsidRDefault="0098008C" w:rsidP="0098008C">
            <w:pPr>
              <w:rPr>
                <w:rFonts w:cs="Times New Roman"/>
                <w:b/>
                <w:bCs/>
              </w:rPr>
            </w:pPr>
          </w:p>
        </w:tc>
        <w:tc>
          <w:tcPr>
            <w:tcW w:w="1246" w:type="dxa"/>
          </w:tcPr>
          <w:p w14:paraId="5F7B9880" w14:textId="77777777" w:rsidR="0098008C" w:rsidRPr="0098008C" w:rsidRDefault="0098008C" w:rsidP="0098008C">
            <w:pPr>
              <w:rPr>
                <w:rFonts w:cs="Times New Roman"/>
              </w:rPr>
            </w:pPr>
            <w:r w:rsidRPr="0098008C">
              <w:rPr>
                <w:rFonts w:cs="Times New Roman"/>
                <w:b/>
                <w:bCs/>
              </w:rPr>
              <w:t>Computer/</w:t>
            </w:r>
          </w:p>
          <w:p w14:paraId="23963FAB" w14:textId="77777777" w:rsidR="0098008C" w:rsidRPr="0098008C" w:rsidRDefault="0098008C" w:rsidP="0098008C">
            <w:pPr>
              <w:rPr>
                <w:rFonts w:cs="Times New Roman"/>
              </w:rPr>
            </w:pPr>
            <w:r w:rsidRPr="0098008C">
              <w:rPr>
                <w:rFonts w:cs="Times New Roman"/>
                <w:b/>
                <w:bCs/>
              </w:rPr>
              <w:t xml:space="preserve">Laptop </w:t>
            </w:r>
          </w:p>
          <w:p w14:paraId="56153C71" w14:textId="77777777" w:rsidR="0098008C" w:rsidRPr="0098008C" w:rsidRDefault="0098008C" w:rsidP="0098008C">
            <w:pPr>
              <w:rPr>
                <w:rFonts w:cs="Times New Roman"/>
                <w:b/>
                <w:bCs/>
              </w:rPr>
            </w:pPr>
            <w:r w:rsidRPr="0098008C">
              <w:rPr>
                <w:rFonts w:cs="Times New Roman"/>
                <w:b/>
                <w:bCs/>
              </w:rPr>
              <w:lastRenderedPageBreak/>
              <w:t>a) User will need a computer to access SPMS</w:t>
            </w:r>
          </w:p>
          <w:p w14:paraId="07BC932C" w14:textId="77777777" w:rsidR="0098008C" w:rsidRPr="0098008C" w:rsidRDefault="0098008C" w:rsidP="0098008C">
            <w:pPr>
              <w:rPr>
                <w:rFonts w:cs="Times New Roman"/>
                <w:b/>
                <w:bCs/>
              </w:rPr>
            </w:pPr>
          </w:p>
          <w:p w14:paraId="6866A379" w14:textId="77777777" w:rsidR="0098008C" w:rsidRPr="0098008C" w:rsidRDefault="0098008C" w:rsidP="0098008C">
            <w:pPr>
              <w:rPr>
                <w:rFonts w:cs="Times New Roman"/>
              </w:rPr>
            </w:pPr>
            <w:r w:rsidRPr="0098008C">
              <w:rPr>
                <w:rFonts w:cs="Times New Roman"/>
                <w:b/>
                <w:bCs/>
              </w:rPr>
              <w:t>Printer</w:t>
            </w:r>
          </w:p>
          <w:p w14:paraId="449A4467" w14:textId="77777777" w:rsidR="0098008C" w:rsidRPr="0098008C" w:rsidRDefault="0098008C" w:rsidP="0098008C">
            <w:pPr>
              <w:rPr>
                <w:rFonts w:cs="Times New Roman"/>
                <w:b/>
                <w:bCs/>
              </w:rPr>
            </w:pPr>
            <w:r w:rsidRPr="0098008C">
              <w:rPr>
                <w:rFonts w:cs="Times New Roman"/>
                <w:b/>
                <w:bCs/>
              </w:rPr>
              <w:t>a) Used to print out the report if need be.</w:t>
            </w:r>
          </w:p>
          <w:p w14:paraId="6D3F0F63" w14:textId="77777777" w:rsidR="0098008C" w:rsidRPr="0098008C" w:rsidRDefault="0098008C" w:rsidP="0098008C">
            <w:pPr>
              <w:rPr>
                <w:rFonts w:cs="Times New Roman"/>
                <w:b/>
                <w:bCs/>
              </w:rPr>
            </w:pPr>
          </w:p>
          <w:p w14:paraId="273E3F5A" w14:textId="77777777" w:rsidR="0098008C" w:rsidRPr="0098008C" w:rsidRDefault="0098008C" w:rsidP="0098008C">
            <w:pPr>
              <w:rPr>
                <w:rFonts w:cs="Times New Roman"/>
              </w:rPr>
            </w:pPr>
            <w:r w:rsidRPr="0098008C">
              <w:rPr>
                <w:rFonts w:cs="Times New Roman"/>
                <w:b/>
                <w:bCs/>
              </w:rPr>
              <w:t xml:space="preserve">Networking Devices </w:t>
            </w:r>
          </w:p>
          <w:p w14:paraId="1A11393D" w14:textId="77777777" w:rsidR="0098008C" w:rsidRPr="0098008C" w:rsidRDefault="0098008C" w:rsidP="0098008C">
            <w:pPr>
              <w:rPr>
                <w:rFonts w:cs="Times New Roman"/>
              </w:rPr>
            </w:pPr>
            <w:r w:rsidRPr="0098008C">
              <w:rPr>
                <w:rFonts w:cs="Times New Roman"/>
                <w:b/>
                <w:bCs/>
              </w:rPr>
              <w:t xml:space="preserve">(Router, </w:t>
            </w:r>
          </w:p>
          <w:p w14:paraId="21CD8EF6" w14:textId="77777777" w:rsidR="0098008C" w:rsidRPr="0098008C" w:rsidRDefault="0098008C" w:rsidP="0098008C">
            <w:pPr>
              <w:rPr>
                <w:rFonts w:cs="Times New Roman"/>
              </w:rPr>
            </w:pPr>
            <w:r w:rsidRPr="0098008C">
              <w:rPr>
                <w:rFonts w:cs="Times New Roman"/>
                <w:b/>
                <w:bCs/>
              </w:rPr>
              <w:t xml:space="preserve">Switch, </w:t>
            </w:r>
          </w:p>
          <w:p w14:paraId="65F236E0" w14:textId="77777777" w:rsidR="0098008C" w:rsidRPr="0098008C" w:rsidRDefault="0098008C" w:rsidP="0098008C">
            <w:pPr>
              <w:rPr>
                <w:rFonts w:cs="Times New Roman"/>
              </w:rPr>
            </w:pPr>
            <w:r w:rsidRPr="0098008C">
              <w:rPr>
                <w:rFonts w:cs="Times New Roman"/>
                <w:b/>
                <w:bCs/>
              </w:rPr>
              <w:t xml:space="preserve">Bridge, Hub): </w:t>
            </w:r>
          </w:p>
          <w:p w14:paraId="18302278" w14:textId="77777777" w:rsidR="0098008C" w:rsidRPr="0098008C" w:rsidRDefault="0098008C" w:rsidP="0098008C">
            <w:pPr>
              <w:rPr>
                <w:rFonts w:cs="Times New Roman"/>
                <w:b/>
                <w:bCs/>
              </w:rPr>
            </w:pPr>
            <w:r w:rsidRPr="0098008C">
              <w:rPr>
                <w:rFonts w:cs="Times New Roman"/>
                <w:b/>
                <w:bCs/>
              </w:rPr>
              <w:t>a) Used to</w:t>
            </w:r>
          </w:p>
          <w:p w14:paraId="09A70913" w14:textId="77777777" w:rsidR="0098008C" w:rsidRPr="0098008C" w:rsidRDefault="0098008C" w:rsidP="0098008C">
            <w:pPr>
              <w:rPr>
                <w:rFonts w:cs="Times New Roman"/>
                <w:b/>
                <w:bCs/>
              </w:rPr>
            </w:pPr>
            <w:r w:rsidRPr="0098008C">
              <w:rPr>
                <w:rFonts w:cs="Times New Roman"/>
                <w:b/>
                <w:bCs/>
              </w:rPr>
              <w:t>access the</w:t>
            </w:r>
          </w:p>
          <w:p w14:paraId="6813C935" w14:textId="77777777" w:rsidR="0098008C" w:rsidRPr="0098008C" w:rsidRDefault="0098008C" w:rsidP="0098008C">
            <w:pPr>
              <w:rPr>
                <w:rFonts w:cs="Times New Roman"/>
                <w:b/>
                <w:bCs/>
              </w:rPr>
            </w:pPr>
            <w:r w:rsidRPr="0098008C">
              <w:rPr>
                <w:rFonts w:cs="Times New Roman"/>
                <w:b/>
                <w:bCs/>
              </w:rPr>
              <w:t>Internet.</w:t>
            </w:r>
          </w:p>
          <w:p w14:paraId="5A1AF601" w14:textId="77777777" w:rsidR="0098008C" w:rsidRPr="0098008C" w:rsidRDefault="0098008C" w:rsidP="0098008C">
            <w:pPr>
              <w:rPr>
                <w:rFonts w:cs="Times New Roman"/>
                <w:b/>
                <w:bCs/>
              </w:rPr>
            </w:pPr>
          </w:p>
        </w:tc>
        <w:tc>
          <w:tcPr>
            <w:tcW w:w="985" w:type="dxa"/>
          </w:tcPr>
          <w:p w14:paraId="575C78F3" w14:textId="77777777" w:rsidR="0098008C" w:rsidRPr="0098008C" w:rsidRDefault="0098008C" w:rsidP="0098008C">
            <w:pPr>
              <w:rPr>
                <w:rFonts w:cs="Times New Roman"/>
              </w:rPr>
            </w:pPr>
            <w:r w:rsidRPr="0098008C">
              <w:rPr>
                <w:rFonts w:cs="Times New Roman"/>
                <w:b/>
                <w:bCs/>
              </w:rPr>
              <w:lastRenderedPageBreak/>
              <w:t>SPMS</w:t>
            </w:r>
          </w:p>
          <w:p w14:paraId="1198F465" w14:textId="77777777" w:rsidR="0098008C" w:rsidRPr="0098008C" w:rsidRDefault="0098008C" w:rsidP="0098008C">
            <w:pPr>
              <w:rPr>
                <w:rFonts w:cs="Times New Roman"/>
                <w:b/>
                <w:bCs/>
              </w:rPr>
            </w:pPr>
            <w:r w:rsidRPr="0098008C">
              <w:rPr>
                <w:rFonts w:cs="Times New Roman"/>
                <w:b/>
                <w:bCs/>
              </w:rPr>
              <w:t xml:space="preserve">a) A) The software will </w:t>
            </w:r>
            <w:r w:rsidRPr="0098008C">
              <w:rPr>
                <w:rFonts w:cs="Times New Roman"/>
                <w:b/>
                <w:bCs/>
              </w:rPr>
              <w:lastRenderedPageBreak/>
              <w:t>calculate the expected vs. achieved PLO.</w:t>
            </w:r>
          </w:p>
        </w:tc>
        <w:tc>
          <w:tcPr>
            <w:tcW w:w="1014" w:type="dxa"/>
          </w:tcPr>
          <w:p w14:paraId="33E492AB" w14:textId="77777777" w:rsidR="0098008C" w:rsidRPr="0098008C" w:rsidRDefault="0098008C" w:rsidP="0098008C">
            <w:pPr>
              <w:rPr>
                <w:rFonts w:cs="Times New Roman"/>
              </w:rPr>
            </w:pPr>
            <w:r w:rsidRPr="0098008C">
              <w:rPr>
                <w:rFonts w:cs="Times New Roman"/>
                <w:b/>
                <w:bCs/>
              </w:rPr>
              <w:lastRenderedPageBreak/>
              <w:t>SPMS</w:t>
            </w:r>
          </w:p>
          <w:p w14:paraId="62DB8B00" w14:textId="77777777" w:rsidR="0098008C" w:rsidRPr="0098008C" w:rsidRDefault="0098008C" w:rsidP="0098008C">
            <w:pPr>
              <w:rPr>
                <w:rFonts w:cs="Times New Roman"/>
              </w:rPr>
            </w:pPr>
            <w:r w:rsidRPr="0098008C">
              <w:rPr>
                <w:rFonts w:cs="Times New Roman"/>
                <w:b/>
                <w:bCs/>
              </w:rPr>
              <w:t>Database</w:t>
            </w:r>
          </w:p>
          <w:p w14:paraId="1B7079E3" w14:textId="77777777" w:rsidR="0098008C" w:rsidRPr="0098008C" w:rsidRDefault="0098008C" w:rsidP="0098008C">
            <w:pPr>
              <w:rPr>
                <w:rFonts w:cs="Times New Roman"/>
                <w:b/>
                <w:bCs/>
              </w:rPr>
            </w:pPr>
            <w:r w:rsidRPr="0098008C">
              <w:rPr>
                <w:rFonts w:cs="Times New Roman"/>
                <w:b/>
                <w:bCs/>
              </w:rPr>
              <w:t>a) The</w:t>
            </w:r>
          </w:p>
          <w:p w14:paraId="4500A8BF" w14:textId="77777777" w:rsidR="0098008C" w:rsidRPr="0098008C" w:rsidRDefault="0098008C" w:rsidP="0098008C">
            <w:pPr>
              <w:rPr>
                <w:rFonts w:cs="Times New Roman"/>
                <w:b/>
                <w:bCs/>
              </w:rPr>
            </w:pPr>
            <w:r w:rsidRPr="0098008C">
              <w:rPr>
                <w:rFonts w:cs="Times New Roman"/>
                <w:b/>
                <w:bCs/>
              </w:rPr>
              <w:lastRenderedPageBreak/>
              <w:t>performance will be stored and updated in the database.</w:t>
            </w:r>
          </w:p>
        </w:tc>
        <w:tc>
          <w:tcPr>
            <w:tcW w:w="1570" w:type="dxa"/>
          </w:tcPr>
          <w:p w14:paraId="45567277" w14:textId="77777777" w:rsidR="0098008C" w:rsidRPr="0098008C" w:rsidRDefault="0098008C" w:rsidP="0098008C">
            <w:pPr>
              <w:rPr>
                <w:rFonts w:cs="Times New Roman"/>
              </w:rPr>
            </w:pPr>
            <w:r w:rsidRPr="0098008C">
              <w:rPr>
                <w:rFonts w:cs="Times New Roman"/>
                <w:b/>
                <w:bCs/>
              </w:rPr>
              <w:lastRenderedPageBreak/>
              <w:t>Internet</w:t>
            </w:r>
          </w:p>
          <w:p w14:paraId="20721939" w14:textId="77777777" w:rsidR="0098008C" w:rsidRPr="0098008C" w:rsidRDefault="0098008C" w:rsidP="0098008C">
            <w:pPr>
              <w:rPr>
                <w:rFonts w:cs="Times New Roman"/>
                <w:b/>
                <w:bCs/>
              </w:rPr>
            </w:pPr>
            <w:r w:rsidRPr="0098008C">
              <w:rPr>
                <w:rFonts w:cs="Times New Roman"/>
                <w:b/>
                <w:bCs/>
              </w:rPr>
              <w:t xml:space="preserve">a) To login into and </w:t>
            </w:r>
            <w:r w:rsidRPr="0098008C">
              <w:rPr>
                <w:rFonts w:cs="Times New Roman"/>
                <w:b/>
                <w:bCs/>
              </w:rPr>
              <w:lastRenderedPageBreak/>
              <w:t>access the SPMS it is used.</w:t>
            </w:r>
          </w:p>
        </w:tc>
      </w:tr>
      <w:tr w:rsidR="0098008C" w:rsidRPr="0098008C" w14:paraId="766AF252" w14:textId="77777777" w:rsidTr="00C120C8">
        <w:tc>
          <w:tcPr>
            <w:tcW w:w="1386" w:type="dxa"/>
          </w:tcPr>
          <w:p w14:paraId="76E759C9" w14:textId="77777777" w:rsidR="0098008C" w:rsidRPr="0098008C" w:rsidRDefault="0098008C" w:rsidP="0098008C">
            <w:pPr>
              <w:rPr>
                <w:rFonts w:cs="Times New Roman"/>
              </w:rPr>
            </w:pPr>
            <w:r w:rsidRPr="0098008C">
              <w:rPr>
                <w:rFonts w:cs="Times New Roman"/>
                <w:b/>
                <w:bCs/>
              </w:rPr>
              <w:lastRenderedPageBreak/>
              <w:t>CO-PLO achievement summary</w:t>
            </w:r>
          </w:p>
          <w:p w14:paraId="246C695C" w14:textId="77777777" w:rsidR="0098008C" w:rsidRPr="0098008C" w:rsidRDefault="0098008C" w:rsidP="0098008C">
            <w:pPr>
              <w:rPr>
                <w:rFonts w:cs="Times New Roman"/>
              </w:rPr>
            </w:pPr>
          </w:p>
        </w:tc>
        <w:tc>
          <w:tcPr>
            <w:tcW w:w="1579" w:type="dxa"/>
          </w:tcPr>
          <w:p w14:paraId="6E12B347" w14:textId="77777777" w:rsidR="0098008C" w:rsidRPr="0098008C" w:rsidRDefault="0098008C" w:rsidP="0098008C">
            <w:pPr>
              <w:rPr>
                <w:rFonts w:cs="Times New Roman"/>
              </w:rPr>
            </w:pPr>
            <w:r w:rsidRPr="0098008C">
              <w:rPr>
                <w:rFonts w:cs="Times New Roman"/>
                <w:b/>
                <w:bCs/>
              </w:rPr>
              <w:t>Student:</w:t>
            </w:r>
          </w:p>
          <w:p w14:paraId="5E74A839" w14:textId="77777777" w:rsidR="0098008C" w:rsidRPr="0098008C" w:rsidRDefault="0098008C" w:rsidP="0098008C">
            <w:pPr>
              <w:rPr>
                <w:rFonts w:cs="Times New Roman"/>
                <w:b/>
                <w:bCs/>
              </w:rPr>
            </w:pPr>
            <w:r w:rsidRPr="0098008C">
              <w:rPr>
                <w:rFonts w:cs="Times New Roman"/>
                <w:b/>
                <w:bCs/>
              </w:rPr>
              <w:t>a) Logs into the system using</w:t>
            </w:r>
          </w:p>
          <w:p w14:paraId="3C666F3E" w14:textId="77777777" w:rsidR="0098008C" w:rsidRPr="0098008C" w:rsidRDefault="0098008C" w:rsidP="0098008C">
            <w:pPr>
              <w:rPr>
                <w:rFonts w:cs="Times New Roman"/>
                <w:b/>
                <w:bCs/>
              </w:rPr>
            </w:pPr>
            <w:r w:rsidRPr="0098008C">
              <w:rPr>
                <w:rFonts w:cs="Times New Roman"/>
                <w:b/>
                <w:bCs/>
              </w:rPr>
              <w:t>Student-ID and</w:t>
            </w:r>
          </w:p>
          <w:p w14:paraId="40C683E0" w14:textId="77777777" w:rsidR="0098008C" w:rsidRPr="0098008C" w:rsidRDefault="0098008C" w:rsidP="0098008C">
            <w:pPr>
              <w:rPr>
                <w:rFonts w:cs="Times New Roman"/>
                <w:b/>
                <w:bCs/>
              </w:rPr>
            </w:pPr>
            <w:r w:rsidRPr="0098008C">
              <w:rPr>
                <w:rFonts w:cs="Times New Roman"/>
                <w:b/>
                <w:bCs/>
              </w:rPr>
              <w:t>password.</w:t>
            </w:r>
          </w:p>
          <w:p w14:paraId="1ABE06DD" w14:textId="77777777" w:rsidR="0098008C" w:rsidRPr="0098008C" w:rsidRDefault="0098008C" w:rsidP="0098008C">
            <w:pPr>
              <w:rPr>
                <w:rFonts w:cs="Times New Roman"/>
                <w:b/>
                <w:bCs/>
              </w:rPr>
            </w:pPr>
            <w:r w:rsidRPr="0098008C">
              <w:rPr>
                <w:rFonts w:cs="Times New Roman"/>
                <w:b/>
                <w:bCs/>
              </w:rPr>
              <w:t>b) Selects CO -PLO</w:t>
            </w:r>
          </w:p>
          <w:p w14:paraId="071A01A3" w14:textId="77777777" w:rsidR="0098008C" w:rsidRPr="0098008C" w:rsidRDefault="0098008C" w:rsidP="0098008C">
            <w:pPr>
              <w:rPr>
                <w:rFonts w:cs="Times New Roman"/>
                <w:b/>
                <w:bCs/>
              </w:rPr>
            </w:pPr>
            <w:r w:rsidRPr="0098008C">
              <w:rPr>
                <w:rFonts w:cs="Times New Roman"/>
                <w:b/>
                <w:bCs/>
              </w:rPr>
              <w:t>achievement</w:t>
            </w:r>
          </w:p>
          <w:p w14:paraId="0BBD8A48" w14:textId="77777777" w:rsidR="0098008C" w:rsidRPr="0098008C" w:rsidRDefault="0098008C" w:rsidP="0098008C">
            <w:pPr>
              <w:rPr>
                <w:rFonts w:cs="Times New Roman"/>
                <w:b/>
                <w:bCs/>
              </w:rPr>
            </w:pPr>
            <w:r w:rsidRPr="0098008C">
              <w:rPr>
                <w:rFonts w:cs="Times New Roman"/>
                <w:b/>
                <w:bCs/>
              </w:rPr>
              <w:t>summary.</w:t>
            </w:r>
          </w:p>
          <w:p w14:paraId="016EAB40" w14:textId="77777777" w:rsidR="0098008C" w:rsidRPr="0098008C" w:rsidRDefault="0098008C" w:rsidP="0098008C">
            <w:pPr>
              <w:rPr>
                <w:rFonts w:cs="Times New Roman"/>
                <w:b/>
                <w:bCs/>
              </w:rPr>
            </w:pPr>
            <w:r w:rsidRPr="0098008C">
              <w:rPr>
                <w:rFonts w:cs="Times New Roman"/>
                <w:b/>
                <w:bCs/>
              </w:rPr>
              <w:t>c) View CO- PLO achievement summary.</w:t>
            </w:r>
          </w:p>
          <w:p w14:paraId="0DAC677B" w14:textId="77777777" w:rsidR="0098008C" w:rsidRPr="0098008C" w:rsidRDefault="0098008C" w:rsidP="0098008C">
            <w:pPr>
              <w:rPr>
                <w:rFonts w:cs="Times New Roman"/>
                <w:b/>
                <w:bCs/>
              </w:rPr>
            </w:pPr>
          </w:p>
          <w:p w14:paraId="2A0A9A20" w14:textId="77777777" w:rsidR="0098008C" w:rsidRPr="0098008C" w:rsidRDefault="0098008C" w:rsidP="0098008C">
            <w:pPr>
              <w:rPr>
                <w:rFonts w:cs="Times New Roman"/>
                <w:b/>
                <w:bCs/>
              </w:rPr>
            </w:pPr>
          </w:p>
          <w:p w14:paraId="73C784B1" w14:textId="77777777" w:rsidR="0098008C" w:rsidRPr="0098008C" w:rsidRDefault="0098008C" w:rsidP="0098008C">
            <w:pPr>
              <w:rPr>
                <w:rFonts w:cs="Times New Roman"/>
              </w:rPr>
            </w:pPr>
            <w:r w:rsidRPr="0098008C">
              <w:rPr>
                <w:rFonts w:cs="Times New Roman"/>
                <w:b/>
                <w:bCs/>
              </w:rPr>
              <w:t>Department Head:</w:t>
            </w:r>
          </w:p>
          <w:p w14:paraId="483A724C" w14:textId="77777777" w:rsidR="0098008C" w:rsidRPr="0098008C" w:rsidRDefault="0098008C" w:rsidP="0098008C">
            <w:pPr>
              <w:rPr>
                <w:rFonts w:cs="Times New Roman"/>
                <w:b/>
                <w:bCs/>
              </w:rPr>
            </w:pPr>
            <w:r w:rsidRPr="0098008C">
              <w:rPr>
                <w:rFonts w:cs="Times New Roman"/>
                <w:b/>
                <w:bCs/>
              </w:rPr>
              <w:t>a) Logs into the system</w:t>
            </w:r>
          </w:p>
          <w:p w14:paraId="053FB6BD" w14:textId="77777777" w:rsidR="0098008C" w:rsidRPr="0098008C" w:rsidRDefault="0098008C" w:rsidP="0098008C">
            <w:pPr>
              <w:rPr>
                <w:rFonts w:cs="Times New Roman"/>
                <w:b/>
                <w:bCs/>
              </w:rPr>
            </w:pPr>
            <w:r w:rsidRPr="0098008C">
              <w:rPr>
                <w:rFonts w:cs="Times New Roman"/>
                <w:b/>
                <w:bCs/>
              </w:rPr>
              <w:t>using user-ID</w:t>
            </w:r>
          </w:p>
          <w:p w14:paraId="78521E10" w14:textId="77777777" w:rsidR="0098008C" w:rsidRPr="0098008C" w:rsidRDefault="0098008C" w:rsidP="0098008C">
            <w:pPr>
              <w:rPr>
                <w:rFonts w:cs="Times New Roman"/>
                <w:b/>
                <w:bCs/>
              </w:rPr>
            </w:pPr>
            <w:r w:rsidRPr="0098008C">
              <w:rPr>
                <w:rFonts w:cs="Times New Roman"/>
                <w:b/>
                <w:bCs/>
              </w:rPr>
              <w:t>and</w:t>
            </w:r>
          </w:p>
          <w:p w14:paraId="01584EDE" w14:textId="77777777" w:rsidR="0098008C" w:rsidRPr="0098008C" w:rsidRDefault="0098008C" w:rsidP="0098008C">
            <w:pPr>
              <w:rPr>
                <w:rFonts w:cs="Times New Roman"/>
                <w:b/>
                <w:bCs/>
              </w:rPr>
            </w:pPr>
            <w:r w:rsidRPr="0098008C">
              <w:rPr>
                <w:rFonts w:cs="Times New Roman"/>
                <w:b/>
                <w:bCs/>
              </w:rPr>
              <w:t>password.</w:t>
            </w:r>
          </w:p>
          <w:p w14:paraId="33D64249" w14:textId="77777777" w:rsidR="0098008C" w:rsidRPr="0098008C" w:rsidRDefault="0098008C" w:rsidP="0098008C">
            <w:pPr>
              <w:rPr>
                <w:rFonts w:cs="Times New Roman"/>
                <w:b/>
                <w:bCs/>
              </w:rPr>
            </w:pPr>
            <w:r w:rsidRPr="0098008C">
              <w:rPr>
                <w:rFonts w:cs="Times New Roman"/>
                <w:b/>
                <w:bCs/>
              </w:rPr>
              <w:t>b) Selects</w:t>
            </w:r>
          </w:p>
          <w:p w14:paraId="3DB9C7BB" w14:textId="77777777" w:rsidR="0098008C" w:rsidRPr="0098008C" w:rsidRDefault="0098008C" w:rsidP="0098008C">
            <w:pPr>
              <w:rPr>
                <w:rFonts w:cs="Times New Roman"/>
                <w:b/>
                <w:bCs/>
              </w:rPr>
            </w:pPr>
            <w:r w:rsidRPr="0098008C">
              <w:rPr>
                <w:rFonts w:cs="Times New Roman"/>
                <w:b/>
                <w:bCs/>
              </w:rPr>
              <w:t>CO -PLO</w:t>
            </w:r>
          </w:p>
          <w:p w14:paraId="1B3034C7" w14:textId="77777777" w:rsidR="0098008C" w:rsidRPr="0098008C" w:rsidRDefault="0098008C" w:rsidP="0098008C">
            <w:pPr>
              <w:rPr>
                <w:rFonts w:cs="Times New Roman"/>
                <w:b/>
                <w:bCs/>
              </w:rPr>
            </w:pPr>
            <w:r w:rsidRPr="0098008C">
              <w:rPr>
                <w:rFonts w:cs="Times New Roman"/>
                <w:b/>
                <w:bCs/>
              </w:rPr>
              <w:t>achievement</w:t>
            </w:r>
          </w:p>
          <w:p w14:paraId="23657E60" w14:textId="77777777" w:rsidR="0098008C" w:rsidRPr="0098008C" w:rsidRDefault="0098008C" w:rsidP="0098008C">
            <w:pPr>
              <w:rPr>
                <w:rFonts w:cs="Times New Roman"/>
                <w:b/>
                <w:bCs/>
              </w:rPr>
            </w:pPr>
            <w:r w:rsidRPr="0098008C">
              <w:rPr>
                <w:rFonts w:cs="Times New Roman"/>
                <w:b/>
                <w:bCs/>
              </w:rPr>
              <w:t>summary.</w:t>
            </w:r>
          </w:p>
          <w:p w14:paraId="07ADF8AD" w14:textId="77777777" w:rsidR="0098008C" w:rsidRPr="0098008C" w:rsidRDefault="0098008C" w:rsidP="0098008C">
            <w:pPr>
              <w:rPr>
                <w:rFonts w:cs="Times New Roman"/>
                <w:b/>
                <w:bCs/>
              </w:rPr>
            </w:pPr>
            <w:r w:rsidRPr="0098008C">
              <w:rPr>
                <w:rFonts w:cs="Times New Roman"/>
                <w:b/>
                <w:bCs/>
              </w:rPr>
              <w:t>c) View CO</w:t>
            </w:r>
          </w:p>
          <w:p w14:paraId="3829C97C" w14:textId="77777777" w:rsidR="0098008C" w:rsidRPr="0098008C" w:rsidRDefault="0098008C" w:rsidP="0098008C">
            <w:pPr>
              <w:rPr>
                <w:rFonts w:cs="Times New Roman"/>
                <w:b/>
                <w:bCs/>
              </w:rPr>
            </w:pPr>
            <w:r w:rsidRPr="0098008C">
              <w:rPr>
                <w:rFonts w:cs="Times New Roman"/>
                <w:b/>
                <w:bCs/>
              </w:rPr>
              <w:t>- PLO</w:t>
            </w:r>
          </w:p>
          <w:p w14:paraId="36235C36" w14:textId="77777777" w:rsidR="0098008C" w:rsidRPr="0098008C" w:rsidRDefault="0098008C" w:rsidP="0098008C">
            <w:pPr>
              <w:rPr>
                <w:rFonts w:cs="Times New Roman"/>
                <w:b/>
                <w:bCs/>
              </w:rPr>
            </w:pPr>
            <w:r w:rsidRPr="0098008C">
              <w:rPr>
                <w:rFonts w:cs="Times New Roman"/>
                <w:b/>
                <w:bCs/>
              </w:rPr>
              <w:lastRenderedPageBreak/>
              <w:t>achievement</w:t>
            </w:r>
          </w:p>
          <w:p w14:paraId="05954602" w14:textId="77777777" w:rsidR="0098008C" w:rsidRPr="0098008C" w:rsidRDefault="0098008C" w:rsidP="0098008C">
            <w:pPr>
              <w:rPr>
                <w:rFonts w:cs="Times New Roman"/>
                <w:b/>
                <w:bCs/>
              </w:rPr>
            </w:pPr>
            <w:r w:rsidRPr="0098008C">
              <w:rPr>
                <w:rFonts w:cs="Times New Roman"/>
                <w:b/>
                <w:bCs/>
              </w:rPr>
              <w:t>Summary.</w:t>
            </w:r>
          </w:p>
          <w:p w14:paraId="4AAB6BA8" w14:textId="77777777" w:rsidR="0098008C" w:rsidRPr="0098008C" w:rsidRDefault="0098008C" w:rsidP="0098008C">
            <w:pPr>
              <w:rPr>
                <w:rFonts w:cs="Times New Roman"/>
                <w:b/>
                <w:bCs/>
              </w:rPr>
            </w:pPr>
          </w:p>
          <w:p w14:paraId="2D4DD6F6" w14:textId="77777777" w:rsidR="0098008C" w:rsidRPr="0098008C" w:rsidRDefault="0098008C" w:rsidP="0098008C">
            <w:pPr>
              <w:rPr>
                <w:rFonts w:cs="Times New Roman"/>
                <w:b/>
                <w:bCs/>
              </w:rPr>
            </w:pPr>
          </w:p>
          <w:p w14:paraId="1E3C676C" w14:textId="77777777" w:rsidR="0098008C" w:rsidRPr="0098008C" w:rsidRDefault="0098008C" w:rsidP="0098008C">
            <w:pPr>
              <w:rPr>
                <w:rFonts w:cs="Times New Roman"/>
              </w:rPr>
            </w:pPr>
            <w:r w:rsidRPr="0098008C">
              <w:rPr>
                <w:rFonts w:cs="Times New Roman"/>
                <w:b/>
                <w:bCs/>
              </w:rPr>
              <w:t>Registrar’s office:</w:t>
            </w:r>
          </w:p>
          <w:p w14:paraId="0E585BBA" w14:textId="77777777" w:rsidR="0098008C" w:rsidRPr="0098008C" w:rsidRDefault="0098008C" w:rsidP="0098008C">
            <w:pPr>
              <w:rPr>
                <w:rFonts w:cs="Times New Roman"/>
                <w:b/>
                <w:bCs/>
              </w:rPr>
            </w:pPr>
            <w:r w:rsidRPr="0098008C">
              <w:rPr>
                <w:rFonts w:cs="Times New Roman"/>
                <w:b/>
                <w:bCs/>
              </w:rPr>
              <w:t>a) Logs into the system</w:t>
            </w:r>
          </w:p>
          <w:p w14:paraId="6EC3989A" w14:textId="77777777" w:rsidR="0098008C" w:rsidRPr="0098008C" w:rsidRDefault="0098008C" w:rsidP="0098008C">
            <w:pPr>
              <w:rPr>
                <w:rFonts w:cs="Times New Roman"/>
                <w:b/>
                <w:bCs/>
              </w:rPr>
            </w:pPr>
            <w:r w:rsidRPr="0098008C">
              <w:rPr>
                <w:rFonts w:cs="Times New Roman"/>
                <w:b/>
                <w:bCs/>
              </w:rPr>
              <w:t>using user-ID</w:t>
            </w:r>
          </w:p>
          <w:p w14:paraId="60C24853" w14:textId="77777777" w:rsidR="0098008C" w:rsidRPr="0098008C" w:rsidRDefault="0098008C" w:rsidP="0098008C">
            <w:pPr>
              <w:rPr>
                <w:rFonts w:cs="Times New Roman"/>
                <w:b/>
                <w:bCs/>
              </w:rPr>
            </w:pPr>
            <w:r w:rsidRPr="0098008C">
              <w:rPr>
                <w:rFonts w:cs="Times New Roman"/>
                <w:b/>
                <w:bCs/>
              </w:rPr>
              <w:t>and</w:t>
            </w:r>
          </w:p>
          <w:p w14:paraId="185D8613" w14:textId="77777777" w:rsidR="0098008C" w:rsidRPr="0098008C" w:rsidRDefault="0098008C" w:rsidP="0098008C">
            <w:pPr>
              <w:rPr>
                <w:rFonts w:cs="Times New Roman"/>
                <w:b/>
                <w:bCs/>
              </w:rPr>
            </w:pPr>
            <w:r w:rsidRPr="0098008C">
              <w:rPr>
                <w:rFonts w:cs="Times New Roman"/>
                <w:b/>
                <w:bCs/>
              </w:rPr>
              <w:t>password.</w:t>
            </w:r>
          </w:p>
          <w:p w14:paraId="56ED4C49" w14:textId="77777777" w:rsidR="0098008C" w:rsidRPr="0098008C" w:rsidRDefault="0098008C" w:rsidP="0098008C">
            <w:pPr>
              <w:rPr>
                <w:rFonts w:cs="Times New Roman"/>
                <w:b/>
                <w:bCs/>
              </w:rPr>
            </w:pPr>
            <w:r w:rsidRPr="0098008C">
              <w:rPr>
                <w:rFonts w:cs="Times New Roman"/>
                <w:b/>
                <w:bCs/>
              </w:rPr>
              <w:t>b) Selects</w:t>
            </w:r>
          </w:p>
          <w:p w14:paraId="68946E00" w14:textId="77777777" w:rsidR="0098008C" w:rsidRPr="0098008C" w:rsidRDefault="0098008C" w:rsidP="0098008C">
            <w:pPr>
              <w:rPr>
                <w:rFonts w:cs="Times New Roman"/>
                <w:b/>
                <w:bCs/>
              </w:rPr>
            </w:pPr>
            <w:r w:rsidRPr="0098008C">
              <w:rPr>
                <w:rFonts w:cs="Times New Roman"/>
                <w:b/>
                <w:bCs/>
              </w:rPr>
              <w:t>CO -PLO</w:t>
            </w:r>
          </w:p>
          <w:p w14:paraId="214CDBE8" w14:textId="77777777" w:rsidR="0098008C" w:rsidRPr="0098008C" w:rsidRDefault="0098008C" w:rsidP="0098008C">
            <w:pPr>
              <w:rPr>
                <w:rFonts w:cs="Times New Roman"/>
                <w:b/>
                <w:bCs/>
              </w:rPr>
            </w:pPr>
            <w:r w:rsidRPr="0098008C">
              <w:rPr>
                <w:rFonts w:cs="Times New Roman"/>
                <w:b/>
                <w:bCs/>
              </w:rPr>
              <w:t>achievement</w:t>
            </w:r>
          </w:p>
          <w:p w14:paraId="1C9D07F5" w14:textId="77777777" w:rsidR="0098008C" w:rsidRPr="0098008C" w:rsidRDefault="0098008C" w:rsidP="0098008C">
            <w:pPr>
              <w:rPr>
                <w:rFonts w:cs="Times New Roman"/>
                <w:b/>
                <w:bCs/>
              </w:rPr>
            </w:pPr>
            <w:r w:rsidRPr="0098008C">
              <w:rPr>
                <w:rFonts w:cs="Times New Roman"/>
                <w:b/>
                <w:bCs/>
              </w:rPr>
              <w:t>summary.</w:t>
            </w:r>
          </w:p>
          <w:p w14:paraId="4F471014" w14:textId="77777777" w:rsidR="0098008C" w:rsidRPr="0098008C" w:rsidRDefault="0098008C" w:rsidP="0098008C">
            <w:pPr>
              <w:rPr>
                <w:rFonts w:cs="Times New Roman"/>
                <w:b/>
                <w:bCs/>
              </w:rPr>
            </w:pPr>
            <w:r w:rsidRPr="0098008C">
              <w:rPr>
                <w:rFonts w:cs="Times New Roman"/>
                <w:b/>
                <w:bCs/>
              </w:rPr>
              <w:t>c) View CO</w:t>
            </w:r>
          </w:p>
          <w:p w14:paraId="7440B371" w14:textId="77777777" w:rsidR="0098008C" w:rsidRPr="0098008C" w:rsidRDefault="0098008C" w:rsidP="0098008C">
            <w:pPr>
              <w:rPr>
                <w:rFonts w:cs="Times New Roman"/>
                <w:b/>
                <w:bCs/>
              </w:rPr>
            </w:pPr>
            <w:r w:rsidRPr="0098008C">
              <w:rPr>
                <w:rFonts w:cs="Times New Roman"/>
                <w:b/>
                <w:bCs/>
              </w:rPr>
              <w:t>-PLO</w:t>
            </w:r>
          </w:p>
          <w:p w14:paraId="7130F0A1" w14:textId="77777777" w:rsidR="0098008C" w:rsidRPr="0098008C" w:rsidRDefault="0098008C" w:rsidP="0098008C">
            <w:pPr>
              <w:rPr>
                <w:rFonts w:cs="Times New Roman"/>
                <w:b/>
                <w:bCs/>
              </w:rPr>
            </w:pPr>
            <w:r w:rsidRPr="0098008C">
              <w:rPr>
                <w:rFonts w:cs="Times New Roman"/>
                <w:b/>
                <w:bCs/>
              </w:rPr>
              <w:t>achievement</w:t>
            </w:r>
          </w:p>
          <w:p w14:paraId="7D8C56FB" w14:textId="77777777" w:rsidR="0098008C" w:rsidRPr="0098008C" w:rsidRDefault="0098008C" w:rsidP="0098008C">
            <w:pPr>
              <w:rPr>
                <w:rFonts w:cs="Times New Roman"/>
                <w:b/>
                <w:bCs/>
              </w:rPr>
            </w:pPr>
            <w:r w:rsidRPr="0098008C">
              <w:rPr>
                <w:rFonts w:cs="Times New Roman"/>
                <w:b/>
                <w:bCs/>
              </w:rPr>
              <w:t>Summary.</w:t>
            </w:r>
          </w:p>
          <w:p w14:paraId="0BF1DD30" w14:textId="77777777" w:rsidR="0098008C" w:rsidRPr="0098008C" w:rsidRDefault="0098008C" w:rsidP="0098008C">
            <w:pPr>
              <w:rPr>
                <w:rFonts w:cs="Times New Roman"/>
                <w:b/>
                <w:bCs/>
              </w:rPr>
            </w:pPr>
          </w:p>
          <w:p w14:paraId="58BF339B" w14:textId="77777777" w:rsidR="0098008C" w:rsidRPr="0098008C" w:rsidRDefault="0098008C" w:rsidP="0098008C">
            <w:pPr>
              <w:rPr>
                <w:rFonts w:cs="Times New Roman"/>
                <w:b/>
                <w:bCs/>
              </w:rPr>
            </w:pPr>
          </w:p>
          <w:p w14:paraId="3A2BB1DA" w14:textId="77777777" w:rsidR="0098008C" w:rsidRPr="0098008C" w:rsidRDefault="0098008C" w:rsidP="0098008C">
            <w:pPr>
              <w:rPr>
                <w:rFonts w:cs="Times New Roman"/>
              </w:rPr>
            </w:pPr>
            <w:r w:rsidRPr="0098008C">
              <w:rPr>
                <w:rFonts w:cs="Times New Roman"/>
                <w:b/>
                <w:bCs/>
              </w:rPr>
              <w:t>Faculty:</w:t>
            </w:r>
          </w:p>
          <w:p w14:paraId="3952CB4B" w14:textId="77777777" w:rsidR="0098008C" w:rsidRPr="0098008C" w:rsidRDefault="0098008C" w:rsidP="0098008C">
            <w:pPr>
              <w:rPr>
                <w:rFonts w:cs="Times New Roman"/>
                <w:b/>
                <w:bCs/>
              </w:rPr>
            </w:pPr>
            <w:r w:rsidRPr="0098008C">
              <w:rPr>
                <w:rFonts w:cs="Times New Roman"/>
                <w:b/>
                <w:bCs/>
              </w:rPr>
              <w:t>a) Logs into the system</w:t>
            </w:r>
          </w:p>
          <w:p w14:paraId="384DC095" w14:textId="77777777" w:rsidR="0098008C" w:rsidRPr="0098008C" w:rsidRDefault="0098008C" w:rsidP="0098008C">
            <w:pPr>
              <w:rPr>
                <w:rFonts w:cs="Times New Roman"/>
                <w:b/>
                <w:bCs/>
              </w:rPr>
            </w:pPr>
            <w:r w:rsidRPr="0098008C">
              <w:rPr>
                <w:rFonts w:cs="Times New Roman"/>
                <w:b/>
                <w:bCs/>
              </w:rPr>
              <w:t>using</w:t>
            </w:r>
          </w:p>
          <w:p w14:paraId="19E1E0C8" w14:textId="77777777" w:rsidR="0098008C" w:rsidRPr="0098008C" w:rsidRDefault="0098008C" w:rsidP="0098008C">
            <w:pPr>
              <w:rPr>
                <w:rFonts w:cs="Times New Roman"/>
                <w:b/>
                <w:bCs/>
              </w:rPr>
            </w:pPr>
            <w:r w:rsidRPr="0098008C">
              <w:rPr>
                <w:rFonts w:cs="Times New Roman"/>
                <w:b/>
                <w:bCs/>
              </w:rPr>
              <w:t>Faculty-ID and</w:t>
            </w:r>
          </w:p>
          <w:p w14:paraId="09792B88" w14:textId="77777777" w:rsidR="0098008C" w:rsidRPr="0098008C" w:rsidRDefault="0098008C" w:rsidP="0098008C">
            <w:pPr>
              <w:rPr>
                <w:rFonts w:cs="Times New Roman"/>
                <w:b/>
                <w:bCs/>
              </w:rPr>
            </w:pPr>
            <w:r w:rsidRPr="0098008C">
              <w:rPr>
                <w:rFonts w:cs="Times New Roman"/>
                <w:b/>
                <w:bCs/>
              </w:rPr>
              <w:t>password.</w:t>
            </w:r>
          </w:p>
          <w:p w14:paraId="0887AFD7" w14:textId="77777777" w:rsidR="0098008C" w:rsidRPr="0098008C" w:rsidRDefault="0098008C" w:rsidP="0098008C">
            <w:pPr>
              <w:rPr>
                <w:rFonts w:cs="Times New Roman"/>
                <w:b/>
                <w:bCs/>
              </w:rPr>
            </w:pPr>
            <w:r w:rsidRPr="0098008C">
              <w:rPr>
                <w:rFonts w:cs="Times New Roman"/>
                <w:b/>
                <w:bCs/>
              </w:rPr>
              <w:t>b) Selects CO</w:t>
            </w:r>
          </w:p>
          <w:p w14:paraId="58717DC1" w14:textId="77777777" w:rsidR="0098008C" w:rsidRPr="0098008C" w:rsidRDefault="0098008C" w:rsidP="0098008C">
            <w:pPr>
              <w:rPr>
                <w:rFonts w:cs="Times New Roman"/>
                <w:b/>
                <w:bCs/>
              </w:rPr>
            </w:pPr>
            <w:r w:rsidRPr="0098008C">
              <w:rPr>
                <w:rFonts w:cs="Times New Roman"/>
                <w:b/>
                <w:bCs/>
              </w:rPr>
              <w:t>-PLO</w:t>
            </w:r>
          </w:p>
          <w:p w14:paraId="14F24D3A" w14:textId="77777777" w:rsidR="0098008C" w:rsidRPr="0098008C" w:rsidRDefault="0098008C" w:rsidP="0098008C">
            <w:pPr>
              <w:rPr>
                <w:rFonts w:cs="Times New Roman"/>
                <w:b/>
                <w:bCs/>
              </w:rPr>
            </w:pPr>
            <w:r w:rsidRPr="0098008C">
              <w:rPr>
                <w:rFonts w:cs="Times New Roman"/>
                <w:b/>
                <w:bCs/>
              </w:rPr>
              <w:t>achievement</w:t>
            </w:r>
          </w:p>
          <w:p w14:paraId="2E896411" w14:textId="77777777" w:rsidR="0098008C" w:rsidRPr="0098008C" w:rsidRDefault="0098008C" w:rsidP="0098008C">
            <w:pPr>
              <w:rPr>
                <w:rFonts w:cs="Times New Roman"/>
                <w:b/>
                <w:bCs/>
              </w:rPr>
            </w:pPr>
            <w:r w:rsidRPr="0098008C">
              <w:rPr>
                <w:rFonts w:cs="Times New Roman"/>
                <w:b/>
                <w:bCs/>
              </w:rPr>
              <w:t>summary.</w:t>
            </w:r>
          </w:p>
          <w:p w14:paraId="67D0AA47" w14:textId="77777777" w:rsidR="0098008C" w:rsidRPr="0098008C" w:rsidRDefault="0098008C" w:rsidP="0098008C">
            <w:pPr>
              <w:rPr>
                <w:rFonts w:cs="Times New Roman"/>
                <w:b/>
                <w:bCs/>
              </w:rPr>
            </w:pPr>
            <w:r w:rsidRPr="0098008C">
              <w:rPr>
                <w:rFonts w:cs="Times New Roman"/>
                <w:b/>
                <w:bCs/>
              </w:rPr>
              <w:t>c) View CO</w:t>
            </w:r>
          </w:p>
          <w:p w14:paraId="4B215848" w14:textId="77777777" w:rsidR="0098008C" w:rsidRPr="0098008C" w:rsidRDefault="0098008C" w:rsidP="0098008C">
            <w:pPr>
              <w:rPr>
                <w:rFonts w:cs="Times New Roman"/>
                <w:b/>
                <w:bCs/>
              </w:rPr>
            </w:pPr>
            <w:r w:rsidRPr="0098008C">
              <w:rPr>
                <w:rFonts w:cs="Times New Roman"/>
                <w:b/>
                <w:bCs/>
              </w:rPr>
              <w:t>- PLO</w:t>
            </w:r>
          </w:p>
          <w:p w14:paraId="5944B0F9" w14:textId="77777777" w:rsidR="0098008C" w:rsidRPr="0098008C" w:rsidRDefault="0098008C" w:rsidP="0098008C">
            <w:pPr>
              <w:rPr>
                <w:rFonts w:cs="Times New Roman"/>
                <w:b/>
                <w:bCs/>
              </w:rPr>
            </w:pPr>
            <w:r w:rsidRPr="0098008C">
              <w:rPr>
                <w:rFonts w:cs="Times New Roman"/>
                <w:b/>
                <w:bCs/>
              </w:rPr>
              <w:t>achievement</w:t>
            </w:r>
          </w:p>
          <w:p w14:paraId="3B463319" w14:textId="77777777" w:rsidR="0098008C" w:rsidRPr="0098008C" w:rsidRDefault="0098008C" w:rsidP="0098008C">
            <w:pPr>
              <w:rPr>
                <w:rFonts w:cs="Times New Roman"/>
                <w:b/>
                <w:bCs/>
              </w:rPr>
            </w:pPr>
            <w:r w:rsidRPr="0098008C">
              <w:rPr>
                <w:rFonts w:cs="Times New Roman"/>
                <w:b/>
                <w:bCs/>
              </w:rPr>
              <w:t>Summary.</w:t>
            </w:r>
          </w:p>
          <w:p w14:paraId="0F231C7A" w14:textId="77777777" w:rsidR="0098008C" w:rsidRPr="0098008C" w:rsidRDefault="0098008C" w:rsidP="0098008C">
            <w:pPr>
              <w:rPr>
                <w:rFonts w:cs="Times New Roman"/>
                <w:b/>
                <w:bCs/>
              </w:rPr>
            </w:pPr>
          </w:p>
          <w:p w14:paraId="5108385B" w14:textId="77777777" w:rsidR="0098008C" w:rsidRPr="0098008C" w:rsidRDefault="0098008C" w:rsidP="0098008C">
            <w:pPr>
              <w:rPr>
                <w:rFonts w:cs="Times New Roman"/>
                <w:b/>
                <w:bCs/>
              </w:rPr>
            </w:pPr>
          </w:p>
          <w:p w14:paraId="4366D233" w14:textId="77777777" w:rsidR="0098008C" w:rsidRPr="0098008C" w:rsidRDefault="0098008C" w:rsidP="0098008C">
            <w:pPr>
              <w:rPr>
                <w:rFonts w:cs="Times New Roman"/>
              </w:rPr>
            </w:pPr>
            <w:r w:rsidRPr="0098008C">
              <w:rPr>
                <w:rFonts w:cs="Times New Roman"/>
                <w:b/>
                <w:bCs/>
              </w:rPr>
              <w:t>Dean</w:t>
            </w:r>
          </w:p>
          <w:p w14:paraId="5A9AD1E2" w14:textId="77777777" w:rsidR="0098008C" w:rsidRPr="0098008C" w:rsidRDefault="0098008C" w:rsidP="0098008C">
            <w:pPr>
              <w:rPr>
                <w:rFonts w:cs="Times New Roman"/>
                <w:b/>
                <w:bCs/>
              </w:rPr>
            </w:pPr>
            <w:r w:rsidRPr="0098008C">
              <w:rPr>
                <w:rFonts w:cs="Times New Roman"/>
                <w:b/>
                <w:bCs/>
              </w:rPr>
              <w:t>a) Logs into the system</w:t>
            </w:r>
          </w:p>
          <w:p w14:paraId="00729F66" w14:textId="77777777" w:rsidR="0098008C" w:rsidRPr="0098008C" w:rsidRDefault="0098008C" w:rsidP="0098008C">
            <w:pPr>
              <w:rPr>
                <w:rFonts w:cs="Times New Roman"/>
                <w:b/>
                <w:bCs/>
              </w:rPr>
            </w:pPr>
            <w:r w:rsidRPr="0098008C">
              <w:rPr>
                <w:rFonts w:cs="Times New Roman"/>
                <w:b/>
                <w:bCs/>
              </w:rPr>
              <w:t>using user-ID</w:t>
            </w:r>
          </w:p>
          <w:p w14:paraId="4859CCCB" w14:textId="77777777" w:rsidR="0098008C" w:rsidRPr="0098008C" w:rsidRDefault="0098008C" w:rsidP="0098008C">
            <w:pPr>
              <w:rPr>
                <w:rFonts w:cs="Times New Roman"/>
                <w:b/>
                <w:bCs/>
              </w:rPr>
            </w:pPr>
            <w:r w:rsidRPr="0098008C">
              <w:rPr>
                <w:rFonts w:cs="Times New Roman"/>
                <w:b/>
                <w:bCs/>
              </w:rPr>
              <w:t>and</w:t>
            </w:r>
          </w:p>
          <w:p w14:paraId="38125F30" w14:textId="77777777" w:rsidR="0098008C" w:rsidRPr="0098008C" w:rsidRDefault="0098008C" w:rsidP="0098008C">
            <w:pPr>
              <w:rPr>
                <w:rFonts w:cs="Times New Roman"/>
                <w:b/>
                <w:bCs/>
              </w:rPr>
            </w:pPr>
            <w:r w:rsidRPr="0098008C">
              <w:rPr>
                <w:rFonts w:cs="Times New Roman"/>
                <w:b/>
                <w:bCs/>
              </w:rPr>
              <w:t>password.</w:t>
            </w:r>
          </w:p>
          <w:p w14:paraId="33DA98C4" w14:textId="77777777" w:rsidR="0098008C" w:rsidRPr="0098008C" w:rsidRDefault="0098008C" w:rsidP="0098008C">
            <w:pPr>
              <w:rPr>
                <w:rFonts w:cs="Times New Roman"/>
                <w:b/>
                <w:bCs/>
              </w:rPr>
            </w:pPr>
            <w:r w:rsidRPr="0098008C">
              <w:rPr>
                <w:rFonts w:cs="Times New Roman"/>
                <w:b/>
                <w:bCs/>
              </w:rPr>
              <w:t>b) Selects</w:t>
            </w:r>
          </w:p>
          <w:p w14:paraId="6423795B" w14:textId="77777777" w:rsidR="0098008C" w:rsidRPr="0098008C" w:rsidRDefault="0098008C" w:rsidP="0098008C">
            <w:pPr>
              <w:rPr>
                <w:rFonts w:cs="Times New Roman"/>
                <w:b/>
                <w:bCs/>
              </w:rPr>
            </w:pPr>
            <w:r w:rsidRPr="0098008C">
              <w:rPr>
                <w:rFonts w:cs="Times New Roman"/>
                <w:b/>
                <w:bCs/>
              </w:rPr>
              <w:t>CO -PLO</w:t>
            </w:r>
          </w:p>
          <w:p w14:paraId="3FF39650" w14:textId="77777777" w:rsidR="0098008C" w:rsidRPr="0098008C" w:rsidRDefault="0098008C" w:rsidP="0098008C">
            <w:pPr>
              <w:rPr>
                <w:rFonts w:cs="Times New Roman"/>
                <w:b/>
                <w:bCs/>
              </w:rPr>
            </w:pPr>
            <w:r w:rsidRPr="0098008C">
              <w:rPr>
                <w:rFonts w:cs="Times New Roman"/>
                <w:b/>
                <w:bCs/>
              </w:rPr>
              <w:t>achievement</w:t>
            </w:r>
          </w:p>
          <w:p w14:paraId="7EDA575F" w14:textId="77777777" w:rsidR="0098008C" w:rsidRPr="0098008C" w:rsidRDefault="0098008C" w:rsidP="0098008C">
            <w:pPr>
              <w:rPr>
                <w:rFonts w:cs="Times New Roman"/>
                <w:b/>
                <w:bCs/>
              </w:rPr>
            </w:pPr>
            <w:r w:rsidRPr="0098008C">
              <w:rPr>
                <w:rFonts w:cs="Times New Roman"/>
                <w:b/>
                <w:bCs/>
              </w:rPr>
              <w:t>summary.</w:t>
            </w:r>
          </w:p>
          <w:p w14:paraId="1956CF53" w14:textId="77777777" w:rsidR="0098008C" w:rsidRPr="0098008C" w:rsidRDefault="0098008C" w:rsidP="0098008C">
            <w:pPr>
              <w:rPr>
                <w:rFonts w:cs="Times New Roman"/>
                <w:b/>
                <w:bCs/>
              </w:rPr>
            </w:pPr>
            <w:r w:rsidRPr="0098008C">
              <w:rPr>
                <w:rFonts w:cs="Times New Roman"/>
                <w:b/>
                <w:bCs/>
              </w:rPr>
              <w:t>c) View CO</w:t>
            </w:r>
          </w:p>
          <w:p w14:paraId="325C67B7" w14:textId="77777777" w:rsidR="0098008C" w:rsidRPr="0098008C" w:rsidRDefault="0098008C" w:rsidP="0098008C">
            <w:pPr>
              <w:rPr>
                <w:rFonts w:cs="Times New Roman"/>
                <w:b/>
                <w:bCs/>
              </w:rPr>
            </w:pPr>
            <w:r w:rsidRPr="0098008C">
              <w:rPr>
                <w:rFonts w:cs="Times New Roman"/>
                <w:b/>
                <w:bCs/>
              </w:rPr>
              <w:t>- PLO</w:t>
            </w:r>
          </w:p>
          <w:p w14:paraId="1E0392AD" w14:textId="77777777" w:rsidR="0098008C" w:rsidRPr="0098008C" w:rsidRDefault="0098008C" w:rsidP="0098008C">
            <w:pPr>
              <w:rPr>
                <w:rFonts w:cs="Times New Roman"/>
                <w:b/>
                <w:bCs/>
              </w:rPr>
            </w:pPr>
            <w:r w:rsidRPr="0098008C">
              <w:rPr>
                <w:rFonts w:cs="Times New Roman"/>
                <w:b/>
                <w:bCs/>
              </w:rPr>
              <w:t>achievement</w:t>
            </w:r>
          </w:p>
          <w:p w14:paraId="0A1EBD5C" w14:textId="77777777" w:rsidR="0098008C" w:rsidRPr="0098008C" w:rsidRDefault="0098008C" w:rsidP="0098008C">
            <w:pPr>
              <w:rPr>
                <w:rFonts w:cs="Times New Roman"/>
                <w:b/>
                <w:bCs/>
              </w:rPr>
            </w:pPr>
            <w:r w:rsidRPr="0098008C">
              <w:rPr>
                <w:rFonts w:cs="Times New Roman"/>
                <w:b/>
                <w:bCs/>
              </w:rPr>
              <w:t>Summary.</w:t>
            </w:r>
          </w:p>
          <w:p w14:paraId="585322F9" w14:textId="77777777" w:rsidR="0098008C" w:rsidRPr="0098008C" w:rsidRDefault="0098008C" w:rsidP="0098008C">
            <w:pPr>
              <w:rPr>
                <w:rFonts w:cs="Times New Roman"/>
                <w:b/>
                <w:bCs/>
              </w:rPr>
            </w:pPr>
          </w:p>
          <w:p w14:paraId="08719F46" w14:textId="77777777" w:rsidR="0098008C" w:rsidRPr="0098008C" w:rsidRDefault="0098008C" w:rsidP="0098008C">
            <w:pPr>
              <w:rPr>
                <w:rFonts w:cs="Times New Roman"/>
                <w:b/>
                <w:bCs/>
              </w:rPr>
            </w:pPr>
          </w:p>
          <w:p w14:paraId="09F7FABA" w14:textId="77777777" w:rsidR="0098008C" w:rsidRPr="0098008C" w:rsidRDefault="0098008C" w:rsidP="0098008C">
            <w:pPr>
              <w:rPr>
                <w:rFonts w:cs="Times New Roman"/>
              </w:rPr>
            </w:pPr>
            <w:r w:rsidRPr="0098008C">
              <w:rPr>
                <w:rFonts w:cs="Times New Roman"/>
                <w:b/>
                <w:bCs/>
              </w:rPr>
              <w:t>VC</w:t>
            </w:r>
          </w:p>
          <w:p w14:paraId="095A7130" w14:textId="77777777" w:rsidR="0098008C" w:rsidRPr="0098008C" w:rsidRDefault="0098008C" w:rsidP="0098008C">
            <w:pPr>
              <w:rPr>
                <w:rFonts w:cs="Times New Roman"/>
                <w:b/>
                <w:bCs/>
              </w:rPr>
            </w:pPr>
            <w:r w:rsidRPr="0098008C">
              <w:rPr>
                <w:rFonts w:cs="Times New Roman"/>
                <w:b/>
                <w:bCs/>
              </w:rPr>
              <w:t>a) Logs into the system using user-ID and</w:t>
            </w:r>
          </w:p>
          <w:p w14:paraId="6DB4FA14" w14:textId="77777777" w:rsidR="0098008C" w:rsidRPr="0098008C" w:rsidRDefault="0098008C" w:rsidP="0098008C">
            <w:pPr>
              <w:rPr>
                <w:rFonts w:cs="Times New Roman"/>
                <w:b/>
                <w:bCs/>
              </w:rPr>
            </w:pPr>
            <w:r w:rsidRPr="0098008C">
              <w:rPr>
                <w:rFonts w:cs="Times New Roman"/>
                <w:b/>
                <w:bCs/>
              </w:rPr>
              <w:t>password.</w:t>
            </w:r>
          </w:p>
          <w:p w14:paraId="52EAC195" w14:textId="77777777" w:rsidR="0098008C" w:rsidRPr="0098008C" w:rsidRDefault="0098008C" w:rsidP="0098008C">
            <w:pPr>
              <w:rPr>
                <w:rFonts w:cs="Times New Roman"/>
                <w:b/>
                <w:bCs/>
              </w:rPr>
            </w:pPr>
            <w:r w:rsidRPr="0098008C">
              <w:rPr>
                <w:rFonts w:cs="Times New Roman"/>
                <w:b/>
                <w:bCs/>
              </w:rPr>
              <w:t>b) Selects CO</w:t>
            </w:r>
          </w:p>
          <w:p w14:paraId="131155C3" w14:textId="77777777" w:rsidR="0098008C" w:rsidRPr="0098008C" w:rsidRDefault="0098008C" w:rsidP="0098008C">
            <w:pPr>
              <w:rPr>
                <w:rFonts w:cs="Times New Roman"/>
                <w:b/>
                <w:bCs/>
              </w:rPr>
            </w:pPr>
            <w:r w:rsidRPr="0098008C">
              <w:rPr>
                <w:rFonts w:cs="Times New Roman"/>
                <w:b/>
                <w:bCs/>
              </w:rPr>
              <w:t>-PLO achievement</w:t>
            </w:r>
          </w:p>
          <w:p w14:paraId="1B13CB25" w14:textId="77777777" w:rsidR="0098008C" w:rsidRPr="0098008C" w:rsidRDefault="0098008C" w:rsidP="0098008C">
            <w:pPr>
              <w:rPr>
                <w:rFonts w:cs="Times New Roman"/>
                <w:b/>
                <w:bCs/>
              </w:rPr>
            </w:pPr>
            <w:r w:rsidRPr="0098008C">
              <w:rPr>
                <w:rFonts w:cs="Times New Roman"/>
                <w:b/>
                <w:bCs/>
              </w:rPr>
              <w:t>summary.</w:t>
            </w:r>
          </w:p>
          <w:p w14:paraId="616511D9" w14:textId="77777777" w:rsidR="0098008C" w:rsidRPr="0098008C" w:rsidRDefault="0098008C" w:rsidP="0098008C">
            <w:pPr>
              <w:rPr>
                <w:rFonts w:cs="Times New Roman"/>
                <w:b/>
                <w:bCs/>
              </w:rPr>
            </w:pPr>
            <w:r w:rsidRPr="0098008C">
              <w:rPr>
                <w:rFonts w:cs="Times New Roman"/>
                <w:b/>
                <w:bCs/>
              </w:rPr>
              <w:t>c) view CO</w:t>
            </w:r>
          </w:p>
          <w:p w14:paraId="7D6A8FA4" w14:textId="77777777" w:rsidR="0098008C" w:rsidRPr="0098008C" w:rsidRDefault="0098008C" w:rsidP="0098008C">
            <w:pPr>
              <w:rPr>
                <w:rFonts w:cs="Times New Roman"/>
                <w:b/>
                <w:bCs/>
              </w:rPr>
            </w:pPr>
            <w:r w:rsidRPr="0098008C">
              <w:rPr>
                <w:rFonts w:cs="Times New Roman"/>
                <w:b/>
                <w:bCs/>
              </w:rPr>
              <w:t>- PLO</w:t>
            </w:r>
          </w:p>
          <w:p w14:paraId="7C15704C" w14:textId="77777777" w:rsidR="0098008C" w:rsidRPr="0098008C" w:rsidRDefault="0098008C" w:rsidP="0098008C">
            <w:pPr>
              <w:rPr>
                <w:rFonts w:cs="Times New Roman"/>
                <w:b/>
                <w:bCs/>
              </w:rPr>
            </w:pPr>
            <w:r w:rsidRPr="0098008C">
              <w:rPr>
                <w:rFonts w:cs="Times New Roman"/>
                <w:b/>
                <w:bCs/>
              </w:rPr>
              <w:t>achievement</w:t>
            </w:r>
          </w:p>
          <w:p w14:paraId="5D821F33" w14:textId="77777777" w:rsidR="0098008C" w:rsidRPr="0098008C" w:rsidRDefault="0098008C" w:rsidP="0098008C">
            <w:pPr>
              <w:rPr>
                <w:rFonts w:cs="Times New Roman"/>
              </w:rPr>
            </w:pPr>
            <w:r w:rsidRPr="0098008C">
              <w:rPr>
                <w:rFonts w:cs="Times New Roman"/>
                <w:b/>
                <w:bCs/>
              </w:rPr>
              <w:t>summary.</w:t>
            </w:r>
          </w:p>
        </w:tc>
        <w:tc>
          <w:tcPr>
            <w:tcW w:w="1570" w:type="dxa"/>
          </w:tcPr>
          <w:p w14:paraId="63F3D0A6" w14:textId="77777777" w:rsidR="0098008C" w:rsidRPr="0098008C" w:rsidRDefault="0098008C" w:rsidP="0098008C">
            <w:pPr>
              <w:rPr>
                <w:rFonts w:cs="Times New Roman"/>
                <w:b/>
                <w:bCs/>
              </w:rPr>
            </w:pPr>
          </w:p>
        </w:tc>
        <w:tc>
          <w:tcPr>
            <w:tcW w:w="1246" w:type="dxa"/>
          </w:tcPr>
          <w:p w14:paraId="1B986A71" w14:textId="77777777" w:rsidR="0098008C" w:rsidRPr="0098008C" w:rsidRDefault="0098008C" w:rsidP="0098008C">
            <w:pPr>
              <w:rPr>
                <w:rFonts w:cs="Times New Roman"/>
              </w:rPr>
            </w:pPr>
            <w:r w:rsidRPr="0098008C">
              <w:rPr>
                <w:rFonts w:cs="Times New Roman"/>
                <w:b/>
                <w:bCs/>
              </w:rPr>
              <w:t>Computer/</w:t>
            </w:r>
          </w:p>
          <w:p w14:paraId="41382760" w14:textId="77777777" w:rsidR="0098008C" w:rsidRPr="0098008C" w:rsidRDefault="0098008C" w:rsidP="0098008C">
            <w:pPr>
              <w:rPr>
                <w:rFonts w:cs="Times New Roman"/>
              </w:rPr>
            </w:pPr>
            <w:r w:rsidRPr="0098008C">
              <w:rPr>
                <w:rFonts w:cs="Times New Roman"/>
                <w:b/>
                <w:bCs/>
              </w:rPr>
              <w:t xml:space="preserve">Laptop </w:t>
            </w:r>
          </w:p>
          <w:p w14:paraId="224B5BCD" w14:textId="77777777" w:rsidR="0098008C" w:rsidRPr="0098008C" w:rsidRDefault="0098008C" w:rsidP="0098008C">
            <w:pPr>
              <w:rPr>
                <w:rFonts w:cs="Times New Roman"/>
                <w:b/>
                <w:bCs/>
              </w:rPr>
            </w:pPr>
            <w:r w:rsidRPr="0098008C">
              <w:rPr>
                <w:rFonts w:cs="Times New Roman"/>
                <w:b/>
                <w:bCs/>
              </w:rPr>
              <w:t>a) User will need a computer to access SPMS</w:t>
            </w:r>
          </w:p>
          <w:p w14:paraId="400D9DB7" w14:textId="77777777" w:rsidR="0098008C" w:rsidRPr="0098008C" w:rsidRDefault="0098008C" w:rsidP="0098008C">
            <w:pPr>
              <w:rPr>
                <w:rFonts w:cs="Times New Roman"/>
                <w:b/>
                <w:bCs/>
              </w:rPr>
            </w:pPr>
          </w:p>
          <w:p w14:paraId="656851F1" w14:textId="77777777" w:rsidR="0098008C" w:rsidRPr="0098008C" w:rsidRDefault="0098008C" w:rsidP="0098008C">
            <w:pPr>
              <w:rPr>
                <w:rFonts w:cs="Times New Roman"/>
              </w:rPr>
            </w:pPr>
            <w:r w:rsidRPr="0098008C">
              <w:rPr>
                <w:rFonts w:cs="Times New Roman"/>
                <w:b/>
                <w:bCs/>
              </w:rPr>
              <w:t>Printer</w:t>
            </w:r>
          </w:p>
          <w:p w14:paraId="6E1C69EF" w14:textId="77777777" w:rsidR="0098008C" w:rsidRPr="0098008C" w:rsidRDefault="0098008C" w:rsidP="0098008C">
            <w:pPr>
              <w:rPr>
                <w:rFonts w:cs="Times New Roman"/>
                <w:b/>
                <w:bCs/>
              </w:rPr>
            </w:pPr>
            <w:r w:rsidRPr="0098008C">
              <w:rPr>
                <w:rFonts w:cs="Times New Roman"/>
                <w:b/>
                <w:bCs/>
              </w:rPr>
              <w:t>a) Used to print out the report if need be.</w:t>
            </w:r>
          </w:p>
          <w:p w14:paraId="5318D86E" w14:textId="77777777" w:rsidR="0098008C" w:rsidRPr="0098008C" w:rsidRDefault="0098008C" w:rsidP="0098008C">
            <w:pPr>
              <w:rPr>
                <w:rFonts w:cs="Times New Roman"/>
                <w:b/>
                <w:bCs/>
              </w:rPr>
            </w:pPr>
          </w:p>
          <w:p w14:paraId="7B33CF4C" w14:textId="77777777" w:rsidR="0098008C" w:rsidRPr="0098008C" w:rsidRDefault="0098008C" w:rsidP="0098008C">
            <w:pPr>
              <w:rPr>
                <w:rFonts w:cs="Times New Roman"/>
              </w:rPr>
            </w:pPr>
            <w:r w:rsidRPr="0098008C">
              <w:rPr>
                <w:rFonts w:cs="Times New Roman"/>
                <w:b/>
                <w:bCs/>
              </w:rPr>
              <w:t xml:space="preserve">Networking Devices </w:t>
            </w:r>
          </w:p>
          <w:p w14:paraId="0DA48090" w14:textId="77777777" w:rsidR="0098008C" w:rsidRPr="0098008C" w:rsidRDefault="0098008C" w:rsidP="0098008C">
            <w:pPr>
              <w:rPr>
                <w:rFonts w:cs="Times New Roman"/>
              </w:rPr>
            </w:pPr>
            <w:r w:rsidRPr="0098008C">
              <w:rPr>
                <w:rFonts w:cs="Times New Roman"/>
                <w:b/>
                <w:bCs/>
              </w:rPr>
              <w:t xml:space="preserve">(Router, </w:t>
            </w:r>
          </w:p>
          <w:p w14:paraId="7AE4C1CA" w14:textId="77777777" w:rsidR="0098008C" w:rsidRPr="0098008C" w:rsidRDefault="0098008C" w:rsidP="0098008C">
            <w:pPr>
              <w:rPr>
                <w:rFonts w:cs="Times New Roman"/>
              </w:rPr>
            </w:pPr>
            <w:r w:rsidRPr="0098008C">
              <w:rPr>
                <w:rFonts w:cs="Times New Roman"/>
                <w:b/>
                <w:bCs/>
              </w:rPr>
              <w:t xml:space="preserve">Switch, </w:t>
            </w:r>
          </w:p>
          <w:p w14:paraId="34EB6C67" w14:textId="77777777" w:rsidR="0098008C" w:rsidRPr="0098008C" w:rsidRDefault="0098008C" w:rsidP="0098008C">
            <w:pPr>
              <w:rPr>
                <w:rFonts w:cs="Times New Roman"/>
              </w:rPr>
            </w:pPr>
            <w:r w:rsidRPr="0098008C">
              <w:rPr>
                <w:rFonts w:cs="Times New Roman"/>
                <w:b/>
                <w:bCs/>
              </w:rPr>
              <w:t xml:space="preserve">Bridge, Hub): </w:t>
            </w:r>
          </w:p>
          <w:p w14:paraId="46AA755F" w14:textId="77777777" w:rsidR="0098008C" w:rsidRPr="0098008C" w:rsidRDefault="0098008C" w:rsidP="0098008C">
            <w:pPr>
              <w:rPr>
                <w:rFonts w:cs="Times New Roman"/>
                <w:b/>
                <w:bCs/>
              </w:rPr>
            </w:pPr>
            <w:r w:rsidRPr="0098008C">
              <w:rPr>
                <w:rFonts w:cs="Times New Roman"/>
                <w:b/>
                <w:bCs/>
              </w:rPr>
              <w:lastRenderedPageBreak/>
              <w:t>a) Used to</w:t>
            </w:r>
          </w:p>
          <w:p w14:paraId="1465A212" w14:textId="77777777" w:rsidR="0098008C" w:rsidRPr="0098008C" w:rsidRDefault="0098008C" w:rsidP="0098008C">
            <w:pPr>
              <w:rPr>
                <w:rFonts w:cs="Times New Roman"/>
                <w:b/>
                <w:bCs/>
              </w:rPr>
            </w:pPr>
            <w:r w:rsidRPr="0098008C">
              <w:rPr>
                <w:rFonts w:cs="Times New Roman"/>
                <w:b/>
                <w:bCs/>
              </w:rPr>
              <w:t>access the</w:t>
            </w:r>
          </w:p>
          <w:p w14:paraId="1A0736E0" w14:textId="77777777" w:rsidR="0098008C" w:rsidRPr="0098008C" w:rsidRDefault="0098008C" w:rsidP="0098008C">
            <w:pPr>
              <w:rPr>
                <w:rFonts w:cs="Times New Roman"/>
                <w:b/>
                <w:bCs/>
              </w:rPr>
            </w:pPr>
            <w:r w:rsidRPr="0098008C">
              <w:rPr>
                <w:rFonts w:cs="Times New Roman"/>
                <w:b/>
                <w:bCs/>
              </w:rPr>
              <w:t>Internet.</w:t>
            </w:r>
          </w:p>
          <w:p w14:paraId="21D0FAE8" w14:textId="77777777" w:rsidR="0098008C" w:rsidRPr="0098008C" w:rsidRDefault="0098008C" w:rsidP="0098008C">
            <w:pPr>
              <w:rPr>
                <w:rFonts w:cs="Times New Roman"/>
                <w:b/>
                <w:bCs/>
              </w:rPr>
            </w:pPr>
          </w:p>
        </w:tc>
        <w:tc>
          <w:tcPr>
            <w:tcW w:w="985" w:type="dxa"/>
          </w:tcPr>
          <w:p w14:paraId="69364D5A" w14:textId="77777777" w:rsidR="0098008C" w:rsidRPr="0098008C" w:rsidRDefault="0098008C" w:rsidP="0098008C">
            <w:pPr>
              <w:rPr>
                <w:rFonts w:cs="Times New Roman"/>
              </w:rPr>
            </w:pPr>
            <w:r w:rsidRPr="0098008C">
              <w:rPr>
                <w:rFonts w:cs="Times New Roman"/>
                <w:b/>
                <w:bCs/>
              </w:rPr>
              <w:lastRenderedPageBreak/>
              <w:t>SPMS</w:t>
            </w:r>
          </w:p>
          <w:p w14:paraId="634262F0" w14:textId="77777777" w:rsidR="0098008C" w:rsidRPr="0098008C" w:rsidRDefault="0098008C" w:rsidP="0098008C">
            <w:pPr>
              <w:rPr>
                <w:rFonts w:cs="Times New Roman"/>
                <w:b/>
                <w:bCs/>
              </w:rPr>
            </w:pPr>
            <w:r w:rsidRPr="0098008C">
              <w:rPr>
                <w:rFonts w:cs="Times New Roman"/>
                <w:b/>
                <w:bCs/>
              </w:rPr>
              <w:t>a) The software will produce a summary of CO-PLO accomplishments.</w:t>
            </w:r>
          </w:p>
        </w:tc>
        <w:tc>
          <w:tcPr>
            <w:tcW w:w="1014" w:type="dxa"/>
          </w:tcPr>
          <w:p w14:paraId="04DA8AF3" w14:textId="77777777" w:rsidR="0098008C" w:rsidRPr="0098008C" w:rsidRDefault="0098008C" w:rsidP="0098008C">
            <w:pPr>
              <w:rPr>
                <w:rFonts w:cs="Times New Roman"/>
              </w:rPr>
            </w:pPr>
            <w:r w:rsidRPr="0098008C">
              <w:rPr>
                <w:rFonts w:cs="Times New Roman"/>
                <w:b/>
                <w:bCs/>
              </w:rPr>
              <w:t>SPMS</w:t>
            </w:r>
          </w:p>
          <w:p w14:paraId="4F11461F" w14:textId="77777777" w:rsidR="0098008C" w:rsidRPr="0098008C" w:rsidRDefault="0098008C" w:rsidP="0098008C">
            <w:pPr>
              <w:rPr>
                <w:rFonts w:cs="Times New Roman"/>
              </w:rPr>
            </w:pPr>
            <w:r w:rsidRPr="0098008C">
              <w:rPr>
                <w:rFonts w:cs="Times New Roman"/>
                <w:b/>
                <w:bCs/>
              </w:rPr>
              <w:t>Database</w:t>
            </w:r>
          </w:p>
          <w:p w14:paraId="64BBF5CA" w14:textId="77777777" w:rsidR="0098008C" w:rsidRPr="0098008C" w:rsidRDefault="0098008C" w:rsidP="0098008C">
            <w:pPr>
              <w:rPr>
                <w:rFonts w:cs="Times New Roman"/>
                <w:b/>
                <w:bCs/>
              </w:rPr>
            </w:pPr>
            <w:r w:rsidRPr="0098008C">
              <w:rPr>
                <w:rFonts w:cs="Times New Roman"/>
                <w:b/>
                <w:bCs/>
              </w:rPr>
              <w:t>a) The</w:t>
            </w:r>
          </w:p>
          <w:p w14:paraId="19D1411E" w14:textId="77777777" w:rsidR="0098008C" w:rsidRPr="0098008C" w:rsidRDefault="0098008C" w:rsidP="0098008C">
            <w:pPr>
              <w:rPr>
                <w:rFonts w:cs="Times New Roman"/>
                <w:b/>
                <w:bCs/>
              </w:rPr>
            </w:pPr>
            <w:r w:rsidRPr="0098008C">
              <w:rPr>
                <w:rFonts w:cs="Times New Roman"/>
                <w:b/>
                <w:bCs/>
              </w:rPr>
              <w:t>Summary</w:t>
            </w:r>
          </w:p>
          <w:p w14:paraId="0BBBE39C" w14:textId="77777777" w:rsidR="0098008C" w:rsidRPr="0098008C" w:rsidRDefault="0098008C" w:rsidP="0098008C">
            <w:pPr>
              <w:rPr>
                <w:rFonts w:cs="Times New Roman"/>
                <w:b/>
                <w:bCs/>
              </w:rPr>
            </w:pPr>
            <w:r w:rsidRPr="0098008C">
              <w:rPr>
                <w:rFonts w:cs="Times New Roman"/>
                <w:b/>
                <w:bCs/>
              </w:rPr>
              <w:t xml:space="preserve">will be </w:t>
            </w:r>
            <w:proofErr w:type="gramStart"/>
            <w:r w:rsidRPr="0098008C">
              <w:rPr>
                <w:rFonts w:cs="Times New Roman"/>
                <w:b/>
                <w:bCs/>
              </w:rPr>
              <w:t>stored</w:t>
            </w:r>
            <w:proofErr w:type="gramEnd"/>
          </w:p>
          <w:p w14:paraId="421784A1" w14:textId="77777777" w:rsidR="0098008C" w:rsidRPr="0098008C" w:rsidRDefault="0098008C" w:rsidP="0098008C">
            <w:pPr>
              <w:rPr>
                <w:rFonts w:cs="Times New Roman"/>
                <w:b/>
                <w:bCs/>
              </w:rPr>
            </w:pPr>
            <w:r w:rsidRPr="0098008C">
              <w:rPr>
                <w:rFonts w:cs="Times New Roman"/>
                <w:b/>
                <w:bCs/>
              </w:rPr>
              <w:t xml:space="preserve">and </w:t>
            </w:r>
            <w:proofErr w:type="gramStart"/>
            <w:r w:rsidRPr="0098008C">
              <w:rPr>
                <w:rFonts w:cs="Times New Roman"/>
                <w:b/>
                <w:bCs/>
              </w:rPr>
              <w:t>updated</w:t>
            </w:r>
            <w:proofErr w:type="gramEnd"/>
          </w:p>
          <w:p w14:paraId="1B47EDBB" w14:textId="77777777" w:rsidR="0098008C" w:rsidRPr="0098008C" w:rsidRDefault="0098008C" w:rsidP="0098008C">
            <w:pPr>
              <w:rPr>
                <w:rFonts w:cs="Times New Roman"/>
                <w:b/>
                <w:bCs/>
              </w:rPr>
            </w:pPr>
            <w:r w:rsidRPr="0098008C">
              <w:rPr>
                <w:rFonts w:cs="Times New Roman"/>
                <w:b/>
                <w:bCs/>
              </w:rPr>
              <w:t>in the</w:t>
            </w:r>
          </w:p>
          <w:p w14:paraId="3177DF39" w14:textId="77777777" w:rsidR="0098008C" w:rsidRPr="0098008C" w:rsidRDefault="0098008C" w:rsidP="0098008C">
            <w:pPr>
              <w:rPr>
                <w:rFonts w:cs="Times New Roman"/>
                <w:b/>
                <w:bCs/>
              </w:rPr>
            </w:pPr>
            <w:r w:rsidRPr="0098008C">
              <w:rPr>
                <w:rFonts w:cs="Times New Roman"/>
                <w:b/>
                <w:bCs/>
              </w:rPr>
              <w:t>database.</w:t>
            </w:r>
          </w:p>
        </w:tc>
        <w:tc>
          <w:tcPr>
            <w:tcW w:w="1570" w:type="dxa"/>
          </w:tcPr>
          <w:p w14:paraId="5EBB61B3" w14:textId="77777777" w:rsidR="0098008C" w:rsidRPr="0098008C" w:rsidRDefault="0098008C" w:rsidP="0098008C">
            <w:pPr>
              <w:rPr>
                <w:rFonts w:cs="Times New Roman"/>
              </w:rPr>
            </w:pPr>
            <w:r w:rsidRPr="0098008C">
              <w:rPr>
                <w:rFonts w:cs="Times New Roman"/>
                <w:b/>
                <w:bCs/>
              </w:rPr>
              <w:t>Internet</w:t>
            </w:r>
          </w:p>
          <w:p w14:paraId="55A0019E" w14:textId="77777777" w:rsidR="0098008C" w:rsidRPr="0098008C" w:rsidRDefault="0098008C" w:rsidP="0098008C">
            <w:pPr>
              <w:rPr>
                <w:rFonts w:cs="Times New Roman"/>
                <w:b/>
                <w:bCs/>
              </w:rPr>
            </w:pPr>
            <w:r w:rsidRPr="0098008C">
              <w:rPr>
                <w:rFonts w:cs="Times New Roman"/>
                <w:b/>
                <w:bCs/>
              </w:rPr>
              <w:t>a) To login into and access the SPMS it is used.</w:t>
            </w:r>
          </w:p>
        </w:tc>
      </w:tr>
      <w:bookmarkEnd w:id="27"/>
    </w:tbl>
    <w:p w14:paraId="005CFB72" w14:textId="21372487" w:rsidR="000B5F72" w:rsidRDefault="000B5F72">
      <w:pPr>
        <w:rPr>
          <w:rFonts w:ascii="Times New Roman" w:hAnsi="Times New Roman"/>
          <w:sz w:val="24"/>
          <w:szCs w:val="18"/>
        </w:rPr>
      </w:pPr>
    </w:p>
    <w:p w14:paraId="48DCBF2A" w14:textId="79F8C28C" w:rsidR="006E1A4A" w:rsidRDefault="00777899" w:rsidP="00B77925">
      <w:pPr>
        <w:pStyle w:val="Heading2"/>
      </w:pPr>
      <w:bookmarkStart w:id="28" w:name="_Toc115214368"/>
      <w:bookmarkStart w:id="29" w:name="_Toc115216006"/>
      <w:bookmarkStart w:id="30" w:name="_Toc133438324"/>
      <w:r>
        <w:t>Existing Problems &amp; Analysis of the problem</w:t>
      </w:r>
      <w:bookmarkEnd w:id="28"/>
      <w:bookmarkEnd w:id="29"/>
      <w:bookmarkEnd w:id="30"/>
    </w:p>
    <w:tbl>
      <w:tblPr>
        <w:tblStyle w:val="TableGrid1"/>
        <w:tblW w:w="0" w:type="auto"/>
        <w:tblLook w:val="04A0" w:firstRow="1" w:lastRow="0" w:firstColumn="1" w:lastColumn="0" w:noHBand="0" w:noVBand="1"/>
      </w:tblPr>
      <w:tblGrid>
        <w:gridCol w:w="1594"/>
        <w:gridCol w:w="2098"/>
        <w:gridCol w:w="1740"/>
        <w:gridCol w:w="1622"/>
        <w:gridCol w:w="1603"/>
      </w:tblGrid>
      <w:tr w:rsidR="008A411A" w:rsidRPr="008A411A" w14:paraId="7D9819F0" w14:textId="77777777" w:rsidTr="002D5322">
        <w:tc>
          <w:tcPr>
            <w:tcW w:w="1594" w:type="dxa"/>
          </w:tcPr>
          <w:p w14:paraId="3A1DDC46" w14:textId="77777777" w:rsidR="008A411A" w:rsidRPr="008A411A" w:rsidRDefault="008A411A" w:rsidP="008A411A">
            <w:pPr>
              <w:rPr>
                <w:rFonts w:cs="Times New Roman"/>
                <w:b/>
                <w:sz w:val="20"/>
                <w:szCs w:val="20"/>
              </w:rPr>
            </w:pPr>
            <w:r w:rsidRPr="008A411A">
              <w:rPr>
                <w:rFonts w:cs="Times New Roman"/>
                <w:b/>
                <w:sz w:val="20"/>
                <w:szCs w:val="20"/>
              </w:rPr>
              <w:t>Process Name</w:t>
            </w:r>
          </w:p>
        </w:tc>
        <w:tc>
          <w:tcPr>
            <w:tcW w:w="2098" w:type="dxa"/>
          </w:tcPr>
          <w:p w14:paraId="26984C30" w14:textId="77777777" w:rsidR="008A411A" w:rsidRPr="008A411A" w:rsidRDefault="008A411A" w:rsidP="008A411A">
            <w:pPr>
              <w:rPr>
                <w:rFonts w:cs="Times New Roman"/>
                <w:sz w:val="20"/>
                <w:szCs w:val="20"/>
              </w:rPr>
            </w:pPr>
            <w:r w:rsidRPr="008A411A">
              <w:rPr>
                <w:rFonts w:cs="Times New Roman"/>
                <w:b/>
                <w:sz w:val="20"/>
                <w:szCs w:val="20"/>
              </w:rPr>
              <w:t>Stakeholders</w:t>
            </w:r>
          </w:p>
        </w:tc>
        <w:tc>
          <w:tcPr>
            <w:tcW w:w="1740" w:type="dxa"/>
          </w:tcPr>
          <w:p w14:paraId="3BAF9059" w14:textId="77777777" w:rsidR="008A411A" w:rsidRPr="008A411A" w:rsidRDefault="008A411A" w:rsidP="008A411A">
            <w:pPr>
              <w:rPr>
                <w:rFonts w:cs="Times New Roman"/>
                <w:b/>
                <w:sz w:val="20"/>
                <w:szCs w:val="20"/>
              </w:rPr>
            </w:pPr>
            <w:r w:rsidRPr="008A411A">
              <w:rPr>
                <w:rFonts w:cs="Times New Roman"/>
                <w:b/>
                <w:sz w:val="20"/>
                <w:szCs w:val="20"/>
              </w:rPr>
              <w:t>Concerns (Problems)</w:t>
            </w:r>
          </w:p>
        </w:tc>
        <w:tc>
          <w:tcPr>
            <w:tcW w:w="1622" w:type="dxa"/>
          </w:tcPr>
          <w:p w14:paraId="5941880A" w14:textId="77777777" w:rsidR="008A411A" w:rsidRPr="008A411A" w:rsidRDefault="008A411A" w:rsidP="008A411A">
            <w:pPr>
              <w:rPr>
                <w:rFonts w:cs="Times New Roman"/>
                <w:b/>
                <w:sz w:val="20"/>
                <w:szCs w:val="20"/>
              </w:rPr>
            </w:pPr>
            <w:r w:rsidRPr="008A411A">
              <w:rPr>
                <w:rFonts w:cs="Times New Roman"/>
                <w:b/>
                <w:sz w:val="20"/>
                <w:szCs w:val="20"/>
              </w:rPr>
              <w:t>Analysis (Reason of the Problem)</w:t>
            </w:r>
          </w:p>
        </w:tc>
        <w:tc>
          <w:tcPr>
            <w:tcW w:w="1603" w:type="dxa"/>
          </w:tcPr>
          <w:p w14:paraId="420CBC14" w14:textId="77777777" w:rsidR="008A411A" w:rsidRPr="008A411A" w:rsidRDefault="008A411A" w:rsidP="008A411A">
            <w:pPr>
              <w:rPr>
                <w:rFonts w:cs="Times New Roman"/>
                <w:b/>
                <w:sz w:val="20"/>
                <w:szCs w:val="20"/>
              </w:rPr>
            </w:pPr>
            <w:r w:rsidRPr="008A411A">
              <w:rPr>
                <w:rFonts w:cs="Times New Roman"/>
                <w:b/>
                <w:sz w:val="20"/>
                <w:szCs w:val="20"/>
              </w:rPr>
              <w:t>Proposed Solution</w:t>
            </w:r>
          </w:p>
        </w:tc>
      </w:tr>
      <w:tr w:rsidR="008A411A" w:rsidRPr="008A411A" w14:paraId="1493B975" w14:textId="77777777" w:rsidTr="002D5322">
        <w:tc>
          <w:tcPr>
            <w:tcW w:w="1594" w:type="dxa"/>
          </w:tcPr>
          <w:p w14:paraId="4F2801C0" w14:textId="77777777" w:rsidR="008A411A" w:rsidRPr="008A411A" w:rsidRDefault="008A411A" w:rsidP="008A411A">
            <w:pPr>
              <w:rPr>
                <w:rFonts w:cs="Times New Roman"/>
                <w:b/>
                <w:sz w:val="20"/>
                <w:szCs w:val="20"/>
              </w:rPr>
            </w:pPr>
            <w:r w:rsidRPr="008A411A">
              <w:rPr>
                <w:rFonts w:cs="Times New Roman"/>
                <w:b/>
                <w:sz w:val="20"/>
                <w:szCs w:val="20"/>
              </w:rPr>
              <w:t>Student Enrollment</w:t>
            </w:r>
          </w:p>
        </w:tc>
        <w:tc>
          <w:tcPr>
            <w:tcW w:w="2098" w:type="dxa"/>
          </w:tcPr>
          <w:p w14:paraId="4CD7FC70"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Student</w:t>
            </w:r>
          </w:p>
          <w:p w14:paraId="14FC3ECA"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Department Head</w:t>
            </w:r>
          </w:p>
          <w:p w14:paraId="2C0186A7"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Registrar’s Office</w:t>
            </w:r>
          </w:p>
          <w:p w14:paraId="51978225"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Faculty</w:t>
            </w:r>
          </w:p>
          <w:p w14:paraId="3C68983D"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Admin</w:t>
            </w:r>
          </w:p>
          <w:p w14:paraId="13A52AFD" w14:textId="77777777" w:rsidR="008A411A" w:rsidRPr="008A411A" w:rsidRDefault="008A411A" w:rsidP="008A411A">
            <w:pPr>
              <w:ind w:left="720"/>
              <w:rPr>
                <w:rFonts w:cs="Times New Roman"/>
                <w:sz w:val="20"/>
                <w:szCs w:val="20"/>
              </w:rPr>
            </w:pPr>
          </w:p>
        </w:tc>
        <w:tc>
          <w:tcPr>
            <w:tcW w:w="1740" w:type="dxa"/>
          </w:tcPr>
          <w:p w14:paraId="426EE2AF" w14:textId="77777777" w:rsidR="008A411A" w:rsidRPr="008A411A" w:rsidRDefault="008A411A" w:rsidP="008A411A">
            <w:pPr>
              <w:rPr>
                <w:rFonts w:cs="Times New Roman"/>
                <w:sz w:val="20"/>
                <w:szCs w:val="20"/>
              </w:rPr>
            </w:pPr>
            <w:r w:rsidRPr="008A411A">
              <w:rPr>
                <w:rFonts w:cs="Times New Roman"/>
                <w:sz w:val="20"/>
                <w:szCs w:val="20"/>
              </w:rPr>
              <w:t>Comparison of Student who have Enrolled in each Department with respect to a given Time Period/Semester</w:t>
            </w:r>
          </w:p>
        </w:tc>
        <w:tc>
          <w:tcPr>
            <w:tcW w:w="1622" w:type="dxa"/>
          </w:tcPr>
          <w:p w14:paraId="32FB24F3" w14:textId="77777777" w:rsidR="008A411A" w:rsidRPr="008A411A" w:rsidRDefault="008A411A" w:rsidP="008A411A">
            <w:pPr>
              <w:rPr>
                <w:rFonts w:cs="Times New Roman"/>
                <w:sz w:val="20"/>
                <w:szCs w:val="20"/>
              </w:rPr>
            </w:pPr>
            <w:r w:rsidRPr="008A411A">
              <w:rPr>
                <w:rFonts w:cs="Times New Roman"/>
                <w:sz w:val="20"/>
                <w:szCs w:val="20"/>
              </w:rPr>
              <w:t xml:space="preserve">Student enrolled stat is recorded school-wise, department-wise, and program-wise but was not compared with respect to </w:t>
            </w:r>
            <w:proofErr w:type="gramStart"/>
            <w:r w:rsidRPr="008A411A">
              <w:rPr>
                <w:rFonts w:cs="Times New Roman"/>
                <w:sz w:val="20"/>
                <w:szCs w:val="20"/>
              </w:rPr>
              <w:t>time period</w:t>
            </w:r>
            <w:proofErr w:type="gramEnd"/>
            <w:r w:rsidRPr="008A411A">
              <w:rPr>
                <w:rFonts w:cs="Times New Roman"/>
                <w:sz w:val="20"/>
                <w:szCs w:val="20"/>
              </w:rPr>
              <w:t xml:space="preserve"> or semesters.</w:t>
            </w:r>
          </w:p>
        </w:tc>
        <w:tc>
          <w:tcPr>
            <w:tcW w:w="1603" w:type="dxa"/>
          </w:tcPr>
          <w:p w14:paraId="67C53BCB" w14:textId="77777777" w:rsidR="008A411A" w:rsidRPr="008A411A" w:rsidRDefault="008A411A" w:rsidP="008A411A">
            <w:pPr>
              <w:rPr>
                <w:rFonts w:cs="Times New Roman"/>
                <w:sz w:val="20"/>
                <w:szCs w:val="20"/>
              </w:rPr>
            </w:pPr>
            <w:r w:rsidRPr="008A411A">
              <w:rPr>
                <w:rFonts w:cs="Times New Roman"/>
                <w:sz w:val="20"/>
                <w:szCs w:val="20"/>
              </w:rPr>
              <w:t>We want to keep the record in the count of students enrolled along with a visual comparison of the student stats as per school-wise, department-wise, program-</w:t>
            </w:r>
            <w:proofErr w:type="gramStart"/>
            <w:r w:rsidRPr="008A411A">
              <w:rPr>
                <w:rFonts w:cs="Times New Roman"/>
                <w:sz w:val="20"/>
                <w:szCs w:val="20"/>
              </w:rPr>
              <w:t>wise</w:t>
            </w:r>
            <w:proofErr w:type="gramEnd"/>
            <w:r w:rsidRPr="008A411A">
              <w:rPr>
                <w:rFonts w:cs="Times New Roman"/>
                <w:sz w:val="20"/>
                <w:szCs w:val="20"/>
              </w:rPr>
              <w:t xml:space="preserve"> and semester-wise.</w:t>
            </w:r>
          </w:p>
        </w:tc>
      </w:tr>
      <w:tr w:rsidR="008A411A" w:rsidRPr="008A411A" w14:paraId="232A5A45" w14:textId="77777777" w:rsidTr="002D5322">
        <w:tc>
          <w:tcPr>
            <w:tcW w:w="1594" w:type="dxa"/>
          </w:tcPr>
          <w:p w14:paraId="023E87C3" w14:textId="77777777" w:rsidR="008A411A" w:rsidRPr="008A411A" w:rsidRDefault="008A411A" w:rsidP="008A411A">
            <w:pPr>
              <w:rPr>
                <w:rFonts w:cs="Times New Roman"/>
                <w:b/>
                <w:sz w:val="20"/>
                <w:szCs w:val="20"/>
              </w:rPr>
            </w:pPr>
            <w:r w:rsidRPr="008A411A">
              <w:rPr>
                <w:rFonts w:cs="Times New Roman"/>
                <w:b/>
                <w:sz w:val="20"/>
                <w:szCs w:val="20"/>
              </w:rPr>
              <w:t>Assessments and Grading</w:t>
            </w:r>
          </w:p>
        </w:tc>
        <w:tc>
          <w:tcPr>
            <w:tcW w:w="2098" w:type="dxa"/>
          </w:tcPr>
          <w:p w14:paraId="33EAF78B" w14:textId="77777777" w:rsidR="008A411A" w:rsidRPr="008A411A" w:rsidRDefault="008A411A" w:rsidP="008A411A">
            <w:pPr>
              <w:numPr>
                <w:ilvl w:val="0"/>
                <w:numId w:val="16"/>
              </w:numPr>
              <w:rPr>
                <w:rFonts w:cs="Times New Roman"/>
                <w:sz w:val="20"/>
                <w:szCs w:val="20"/>
              </w:rPr>
            </w:pPr>
            <w:r w:rsidRPr="008A411A">
              <w:rPr>
                <w:rFonts w:cs="Times New Roman"/>
                <w:sz w:val="20"/>
                <w:szCs w:val="20"/>
              </w:rPr>
              <w:t>Faculty</w:t>
            </w:r>
          </w:p>
          <w:p w14:paraId="58274FB6" w14:textId="77777777" w:rsidR="008A411A" w:rsidRPr="008A411A" w:rsidRDefault="008A411A" w:rsidP="008A411A">
            <w:pPr>
              <w:numPr>
                <w:ilvl w:val="0"/>
                <w:numId w:val="16"/>
              </w:numPr>
              <w:rPr>
                <w:rFonts w:cs="Times New Roman"/>
                <w:sz w:val="20"/>
                <w:szCs w:val="20"/>
              </w:rPr>
            </w:pPr>
            <w:r w:rsidRPr="008A411A">
              <w:rPr>
                <w:rFonts w:cs="Times New Roman"/>
                <w:sz w:val="20"/>
                <w:szCs w:val="20"/>
              </w:rPr>
              <w:t>Students</w:t>
            </w:r>
          </w:p>
        </w:tc>
        <w:tc>
          <w:tcPr>
            <w:tcW w:w="1740" w:type="dxa"/>
          </w:tcPr>
          <w:p w14:paraId="7729DD25" w14:textId="77777777" w:rsidR="008A411A" w:rsidRPr="008A411A" w:rsidRDefault="008A411A" w:rsidP="008A411A">
            <w:pPr>
              <w:rPr>
                <w:rFonts w:cs="Times New Roman"/>
                <w:sz w:val="20"/>
                <w:szCs w:val="20"/>
              </w:rPr>
            </w:pPr>
            <w:r w:rsidRPr="008A411A">
              <w:rPr>
                <w:rFonts w:cs="Times New Roman"/>
                <w:sz w:val="20"/>
                <w:szCs w:val="20"/>
              </w:rPr>
              <w:t>1) Condition of Question paper and Answer Script</w:t>
            </w:r>
          </w:p>
          <w:p w14:paraId="1C15C117" w14:textId="77777777" w:rsidR="008A411A" w:rsidRPr="008A411A" w:rsidRDefault="008A411A" w:rsidP="008A411A">
            <w:pPr>
              <w:rPr>
                <w:rFonts w:cs="Times New Roman"/>
                <w:sz w:val="20"/>
                <w:szCs w:val="20"/>
              </w:rPr>
            </w:pPr>
            <w:r w:rsidRPr="008A411A">
              <w:rPr>
                <w:rFonts w:cs="Times New Roman"/>
                <w:sz w:val="20"/>
                <w:szCs w:val="20"/>
              </w:rPr>
              <w:t>2) Giving and Receiving Process</w:t>
            </w:r>
          </w:p>
          <w:p w14:paraId="099D5185" w14:textId="77777777" w:rsidR="008A411A" w:rsidRPr="008A411A" w:rsidRDefault="008A411A" w:rsidP="008A411A">
            <w:pPr>
              <w:rPr>
                <w:rFonts w:cs="Times New Roman"/>
                <w:sz w:val="20"/>
                <w:szCs w:val="20"/>
              </w:rPr>
            </w:pPr>
            <w:r w:rsidRPr="008A411A">
              <w:rPr>
                <w:rFonts w:cs="Times New Roman"/>
                <w:sz w:val="20"/>
                <w:szCs w:val="20"/>
              </w:rPr>
              <w:t>3) Unreliable Storage</w:t>
            </w:r>
          </w:p>
          <w:p w14:paraId="776861C7" w14:textId="77777777" w:rsidR="008A411A" w:rsidRDefault="008A411A" w:rsidP="008A411A">
            <w:pPr>
              <w:rPr>
                <w:rFonts w:cs="Times New Roman"/>
                <w:sz w:val="20"/>
                <w:szCs w:val="20"/>
              </w:rPr>
            </w:pPr>
            <w:r w:rsidRPr="008A411A">
              <w:rPr>
                <w:rFonts w:cs="Times New Roman"/>
                <w:sz w:val="20"/>
                <w:szCs w:val="20"/>
              </w:rPr>
              <w:t>4) Lack of Visibility of Learning and Question Difficulty</w:t>
            </w:r>
          </w:p>
          <w:p w14:paraId="734D1DB3" w14:textId="32BDA730" w:rsidR="002D5322" w:rsidRPr="008A411A" w:rsidRDefault="002D5322" w:rsidP="008A411A">
            <w:pPr>
              <w:rPr>
                <w:rFonts w:cs="Times New Roman"/>
                <w:sz w:val="20"/>
                <w:szCs w:val="20"/>
              </w:rPr>
            </w:pPr>
            <w:r>
              <w:rPr>
                <w:rFonts w:cs="Times New Roman"/>
                <w:sz w:val="20"/>
                <w:szCs w:val="20"/>
              </w:rPr>
              <w:t>5) No method to Submit Assessments and Grades</w:t>
            </w:r>
          </w:p>
        </w:tc>
        <w:tc>
          <w:tcPr>
            <w:tcW w:w="1622" w:type="dxa"/>
          </w:tcPr>
          <w:p w14:paraId="707959AE" w14:textId="77777777" w:rsidR="008A411A" w:rsidRPr="008A411A" w:rsidRDefault="008A411A" w:rsidP="008A411A">
            <w:pPr>
              <w:rPr>
                <w:rFonts w:cs="Times New Roman"/>
                <w:sz w:val="20"/>
                <w:szCs w:val="20"/>
              </w:rPr>
            </w:pPr>
            <w:r w:rsidRPr="008A411A">
              <w:rPr>
                <w:rFonts w:cs="Times New Roman"/>
                <w:sz w:val="20"/>
                <w:szCs w:val="20"/>
              </w:rPr>
              <w:t>1) The question papers and answer script which are being stored physically can get damaged or may get lost.</w:t>
            </w:r>
          </w:p>
          <w:p w14:paraId="7A725993" w14:textId="77777777" w:rsidR="008A411A" w:rsidRPr="008A411A" w:rsidRDefault="008A411A" w:rsidP="008A411A">
            <w:pPr>
              <w:rPr>
                <w:rFonts w:cs="Times New Roman"/>
                <w:sz w:val="20"/>
                <w:szCs w:val="20"/>
              </w:rPr>
            </w:pPr>
            <w:r w:rsidRPr="008A411A">
              <w:rPr>
                <w:rFonts w:cs="Times New Roman"/>
                <w:sz w:val="20"/>
                <w:szCs w:val="20"/>
              </w:rPr>
              <w:t>2) The Process of completing the assessment and giving it to the teacher in person is slow.</w:t>
            </w:r>
          </w:p>
          <w:p w14:paraId="0FE355DD" w14:textId="77777777" w:rsidR="008A411A" w:rsidRPr="008A411A" w:rsidRDefault="008A411A" w:rsidP="008A411A">
            <w:pPr>
              <w:rPr>
                <w:rFonts w:cs="Times New Roman"/>
                <w:sz w:val="20"/>
                <w:szCs w:val="20"/>
              </w:rPr>
            </w:pPr>
            <w:r w:rsidRPr="008A411A">
              <w:rPr>
                <w:rFonts w:cs="Times New Roman"/>
                <w:sz w:val="20"/>
                <w:szCs w:val="20"/>
              </w:rPr>
              <w:t>3) There may be a shortage of physical space due to increase number of papers.</w:t>
            </w:r>
          </w:p>
          <w:p w14:paraId="380A00A0" w14:textId="77777777" w:rsidR="008A411A" w:rsidRDefault="008A411A" w:rsidP="008A411A">
            <w:pPr>
              <w:rPr>
                <w:rFonts w:cs="Times New Roman"/>
                <w:sz w:val="20"/>
                <w:szCs w:val="20"/>
              </w:rPr>
            </w:pPr>
            <w:r w:rsidRPr="008A411A">
              <w:rPr>
                <w:rFonts w:cs="Times New Roman"/>
                <w:sz w:val="20"/>
                <w:szCs w:val="20"/>
              </w:rPr>
              <w:lastRenderedPageBreak/>
              <w:t>4) Need to find the domain of learning and difficulty of the question manually and that also takes a lot of time.</w:t>
            </w:r>
          </w:p>
          <w:p w14:paraId="1F61C3B2" w14:textId="3EFC61F7" w:rsidR="002D5322" w:rsidRPr="008A411A" w:rsidRDefault="002D5322" w:rsidP="008A411A">
            <w:pPr>
              <w:rPr>
                <w:rFonts w:cs="Times New Roman"/>
                <w:sz w:val="20"/>
                <w:szCs w:val="20"/>
              </w:rPr>
            </w:pPr>
            <w:r>
              <w:rPr>
                <w:rFonts w:cs="Times New Roman"/>
                <w:sz w:val="20"/>
                <w:szCs w:val="20"/>
              </w:rPr>
              <w:t xml:space="preserve">5) </w:t>
            </w:r>
            <w:r w:rsidR="0035331E">
              <w:rPr>
                <w:rFonts w:cs="Times New Roman"/>
                <w:sz w:val="20"/>
                <w:szCs w:val="20"/>
              </w:rPr>
              <w:t>Adding method to Insert Grades and Cos of a course.</w:t>
            </w:r>
          </w:p>
        </w:tc>
        <w:tc>
          <w:tcPr>
            <w:tcW w:w="1603" w:type="dxa"/>
          </w:tcPr>
          <w:p w14:paraId="049D574A" w14:textId="3423208C" w:rsidR="008A411A" w:rsidRPr="008A411A" w:rsidRDefault="008A411A" w:rsidP="008A411A">
            <w:pPr>
              <w:rPr>
                <w:rFonts w:cs="Times New Roman"/>
                <w:sz w:val="20"/>
                <w:szCs w:val="20"/>
              </w:rPr>
            </w:pPr>
            <w:r w:rsidRPr="008A411A">
              <w:rPr>
                <w:rFonts w:cs="Times New Roman"/>
                <w:sz w:val="20"/>
                <w:szCs w:val="20"/>
              </w:rPr>
              <w:lastRenderedPageBreak/>
              <w:t xml:space="preserve">The question papers and answer scripts can be stored into the database so there is no problem of storage. Once a question is placed inside the question bank, the question gets its difficulty level and domain of learning automatically assigned. Online submission of </w:t>
            </w:r>
            <w:r w:rsidRPr="008A411A">
              <w:rPr>
                <w:rFonts w:cs="Times New Roman"/>
                <w:sz w:val="20"/>
                <w:szCs w:val="20"/>
              </w:rPr>
              <w:lastRenderedPageBreak/>
              <w:t>assessment saves time as it negates the necessity to submit a physical copy in person.</w:t>
            </w:r>
            <w:r w:rsidR="002D5322">
              <w:rPr>
                <w:rFonts w:cs="Times New Roman"/>
                <w:sz w:val="20"/>
                <w:szCs w:val="20"/>
              </w:rPr>
              <w:t xml:space="preserve"> And Adding Method to Submit Grading and CO assessments by importing CSV file.</w:t>
            </w:r>
          </w:p>
        </w:tc>
      </w:tr>
      <w:tr w:rsidR="008A411A" w:rsidRPr="008A411A" w14:paraId="537A0CDD" w14:textId="77777777" w:rsidTr="002D5322">
        <w:tc>
          <w:tcPr>
            <w:tcW w:w="1594" w:type="dxa"/>
          </w:tcPr>
          <w:p w14:paraId="2AD5DF3C" w14:textId="77777777" w:rsidR="008A411A" w:rsidRPr="008A411A" w:rsidRDefault="008A411A" w:rsidP="008A411A">
            <w:pPr>
              <w:rPr>
                <w:rFonts w:cs="Times New Roman"/>
                <w:b/>
                <w:sz w:val="20"/>
                <w:szCs w:val="20"/>
              </w:rPr>
            </w:pPr>
            <w:r w:rsidRPr="008A411A">
              <w:rPr>
                <w:rFonts w:cs="Times New Roman"/>
                <w:b/>
                <w:sz w:val="20"/>
                <w:szCs w:val="20"/>
              </w:rPr>
              <w:lastRenderedPageBreak/>
              <w:t>Course Outline</w:t>
            </w:r>
          </w:p>
        </w:tc>
        <w:tc>
          <w:tcPr>
            <w:tcW w:w="2098" w:type="dxa"/>
          </w:tcPr>
          <w:p w14:paraId="69E1D64A" w14:textId="77777777" w:rsidR="008A411A" w:rsidRPr="008A411A" w:rsidRDefault="008A411A" w:rsidP="008A411A">
            <w:pPr>
              <w:numPr>
                <w:ilvl w:val="0"/>
                <w:numId w:val="17"/>
              </w:numPr>
              <w:rPr>
                <w:rFonts w:cs="Times New Roman"/>
                <w:sz w:val="20"/>
                <w:szCs w:val="20"/>
              </w:rPr>
            </w:pPr>
            <w:r w:rsidRPr="008A411A">
              <w:rPr>
                <w:rFonts w:cs="Times New Roman"/>
                <w:sz w:val="20"/>
                <w:szCs w:val="20"/>
              </w:rPr>
              <w:t>Department</w:t>
            </w:r>
          </w:p>
          <w:p w14:paraId="17E6B864" w14:textId="77777777" w:rsidR="008A411A" w:rsidRPr="008A411A" w:rsidRDefault="008A411A" w:rsidP="008A411A">
            <w:pPr>
              <w:numPr>
                <w:ilvl w:val="0"/>
                <w:numId w:val="17"/>
              </w:numPr>
              <w:rPr>
                <w:rFonts w:cs="Times New Roman"/>
                <w:sz w:val="20"/>
                <w:szCs w:val="20"/>
              </w:rPr>
            </w:pPr>
            <w:r w:rsidRPr="008A411A">
              <w:rPr>
                <w:rFonts w:cs="Times New Roman"/>
                <w:sz w:val="20"/>
                <w:szCs w:val="20"/>
              </w:rPr>
              <w:t>Faculty</w:t>
            </w:r>
          </w:p>
          <w:p w14:paraId="093C9033" w14:textId="77777777" w:rsidR="008A411A" w:rsidRPr="008A411A" w:rsidRDefault="008A411A" w:rsidP="008A411A">
            <w:pPr>
              <w:numPr>
                <w:ilvl w:val="0"/>
                <w:numId w:val="17"/>
              </w:numPr>
              <w:rPr>
                <w:rFonts w:cs="Times New Roman"/>
                <w:sz w:val="20"/>
                <w:szCs w:val="20"/>
              </w:rPr>
            </w:pPr>
            <w:r w:rsidRPr="008A411A">
              <w:rPr>
                <w:rFonts w:cs="Times New Roman"/>
                <w:sz w:val="20"/>
                <w:szCs w:val="20"/>
              </w:rPr>
              <w:t>Student</w:t>
            </w:r>
          </w:p>
        </w:tc>
        <w:tc>
          <w:tcPr>
            <w:tcW w:w="1740" w:type="dxa"/>
          </w:tcPr>
          <w:p w14:paraId="7374AD05" w14:textId="77777777" w:rsidR="008A411A" w:rsidRPr="008A411A" w:rsidRDefault="008A411A" w:rsidP="008A411A">
            <w:pPr>
              <w:rPr>
                <w:rFonts w:cs="Times New Roman"/>
                <w:sz w:val="20"/>
                <w:szCs w:val="20"/>
              </w:rPr>
            </w:pPr>
            <w:r w:rsidRPr="008A411A">
              <w:rPr>
                <w:rFonts w:cs="Times New Roman"/>
                <w:sz w:val="20"/>
                <w:szCs w:val="20"/>
              </w:rPr>
              <w:t>1) Waiting Delay for receiving Necessary Resources</w:t>
            </w:r>
          </w:p>
          <w:p w14:paraId="5E1E975E" w14:textId="77777777" w:rsidR="008A411A" w:rsidRPr="008A411A" w:rsidRDefault="008A411A" w:rsidP="008A411A">
            <w:pPr>
              <w:rPr>
                <w:rFonts w:cs="Times New Roman"/>
                <w:sz w:val="20"/>
                <w:szCs w:val="20"/>
              </w:rPr>
            </w:pPr>
            <w:r w:rsidRPr="008A411A">
              <w:rPr>
                <w:rFonts w:cs="Times New Roman"/>
                <w:sz w:val="20"/>
                <w:szCs w:val="20"/>
              </w:rPr>
              <w:t>2) Creating a Course Outline</w:t>
            </w:r>
          </w:p>
        </w:tc>
        <w:tc>
          <w:tcPr>
            <w:tcW w:w="1622" w:type="dxa"/>
          </w:tcPr>
          <w:p w14:paraId="56A1E968" w14:textId="77777777" w:rsidR="008A411A" w:rsidRPr="008A411A" w:rsidRDefault="008A411A" w:rsidP="008A411A">
            <w:pPr>
              <w:rPr>
                <w:rFonts w:cs="Times New Roman"/>
                <w:sz w:val="20"/>
                <w:szCs w:val="20"/>
              </w:rPr>
            </w:pPr>
            <w:r w:rsidRPr="008A411A">
              <w:rPr>
                <w:rFonts w:cs="Times New Roman"/>
                <w:sz w:val="20"/>
                <w:szCs w:val="20"/>
              </w:rPr>
              <w:t>1) The faculty needs to send requests to department and wait for them to send back the necessary materials.</w:t>
            </w:r>
          </w:p>
          <w:p w14:paraId="1C842914" w14:textId="77777777" w:rsidR="008A411A" w:rsidRPr="008A411A" w:rsidRDefault="008A411A" w:rsidP="008A411A">
            <w:pPr>
              <w:rPr>
                <w:rFonts w:cs="Times New Roman"/>
                <w:sz w:val="20"/>
                <w:szCs w:val="20"/>
              </w:rPr>
            </w:pPr>
            <w:r w:rsidRPr="008A411A">
              <w:rPr>
                <w:rFonts w:cs="Times New Roman"/>
                <w:sz w:val="20"/>
                <w:szCs w:val="20"/>
              </w:rPr>
              <w:t>2) It requires a lot of time to create a course outline manually.</w:t>
            </w:r>
          </w:p>
        </w:tc>
        <w:tc>
          <w:tcPr>
            <w:tcW w:w="1603" w:type="dxa"/>
          </w:tcPr>
          <w:p w14:paraId="1528A621" w14:textId="169D5E12" w:rsidR="008A411A" w:rsidRPr="008A411A" w:rsidRDefault="008A411A" w:rsidP="008A411A">
            <w:pPr>
              <w:rPr>
                <w:rFonts w:cs="Times New Roman"/>
                <w:sz w:val="20"/>
                <w:szCs w:val="20"/>
              </w:rPr>
            </w:pPr>
            <w:r w:rsidRPr="008A411A">
              <w:rPr>
                <w:rFonts w:cs="Times New Roman"/>
                <w:sz w:val="20"/>
                <w:szCs w:val="20"/>
              </w:rPr>
              <w:t>A feature can be installed to generate the course outline automatically according to the things the faculty wants to add. It is stored in the database, and it can be downloaded by the stakeholders in a pdf file.</w:t>
            </w:r>
          </w:p>
        </w:tc>
      </w:tr>
      <w:tr w:rsidR="008A411A" w:rsidRPr="008A411A" w14:paraId="6B09D018" w14:textId="77777777" w:rsidTr="002D5322">
        <w:tc>
          <w:tcPr>
            <w:tcW w:w="1594" w:type="dxa"/>
          </w:tcPr>
          <w:p w14:paraId="0C4C6210" w14:textId="77777777" w:rsidR="008A411A" w:rsidRPr="008A411A" w:rsidRDefault="008A411A" w:rsidP="008A411A">
            <w:pPr>
              <w:rPr>
                <w:rFonts w:cs="Times New Roman"/>
                <w:b/>
                <w:sz w:val="20"/>
                <w:szCs w:val="20"/>
              </w:rPr>
            </w:pPr>
            <w:r w:rsidRPr="008A411A">
              <w:rPr>
                <w:rFonts w:cs="Times New Roman"/>
                <w:b/>
                <w:sz w:val="20"/>
                <w:szCs w:val="20"/>
              </w:rPr>
              <w:t>Student Performance based on CGPA</w:t>
            </w:r>
          </w:p>
        </w:tc>
        <w:tc>
          <w:tcPr>
            <w:tcW w:w="2098" w:type="dxa"/>
          </w:tcPr>
          <w:p w14:paraId="695AC93D"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Student</w:t>
            </w:r>
          </w:p>
          <w:p w14:paraId="5AE729A9"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Department Head</w:t>
            </w:r>
          </w:p>
          <w:p w14:paraId="713625F0"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Registrar’s Office</w:t>
            </w:r>
          </w:p>
          <w:p w14:paraId="455A5775"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Faculty</w:t>
            </w:r>
          </w:p>
          <w:p w14:paraId="35D9F34E" w14:textId="77777777" w:rsidR="008A411A" w:rsidRPr="008A411A" w:rsidRDefault="008A411A" w:rsidP="008A411A">
            <w:pPr>
              <w:rPr>
                <w:rFonts w:cs="Times New Roman"/>
                <w:sz w:val="20"/>
                <w:szCs w:val="20"/>
              </w:rPr>
            </w:pPr>
          </w:p>
        </w:tc>
        <w:tc>
          <w:tcPr>
            <w:tcW w:w="1740" w:type="dxa"/>
          </w:tcPr>
          <w:p w14:paraId="0557BBF9" w14:textId="77777777" w:rsidR="008A411A" w:rsidRPr="008A411A" w:rsidRDefault="008A411A" w:rsidP="008A411A">
            <w:pPr>
              <w:rPr>
                <w:rFonts w:cs="Times New Roman"/>
                <w:sz w:val="20"/>
                <w:szCs w:val="20"/>
              </w:rPr>
            </w:pPr>
            <w:r w:rsidRPr="008A411A">
              <w:rPr>
                <w:rFonts w:cs="Times New Roman"/>
                <w:sz w:val="20"/>
                <w:szCs w:val="20"/>
              </w:rPr>
              <w:t>Comparison of Student CGPA between Schools, Departments, Programs and Courses</w:t>
            </w:r>
          </w:p>
        </w:tc>
        <w:tc>
          <w:tcPr>
            <w:tcW w:w="1622" w:type="dxa"/>
          </w:tcPr>
          <w:p w14:paraId="11D3019F" w14:textId="4D7591C0" w:rsidR="008A411A" w:rsidRPr="008A411A" w:rsidRDefault="008A411A" w:rsidP="008A411A">
            <w:pPr>
              <w:rPr>
                <w:rFonts w:cs="Times New Roman"/>
                <w:sz w:val="20"/>
                <w:szCs w:val="20"/>
              </w:rPr>
            </w:pPr>
            <w:r w:rsidRPr="008A411A">
              <w:rPr>
                <w:rFonts w:cs="Times New Roman"/>
                <w:sz w:val="20"/>
                <w:szCs w:val="20"/>
              </w:rPr>
              <w:t>The CGPA of students can only be observed individually but can be compared between different schools, departments, programs, and courses.</w:t>
            </w:r>
          </w:p>
        </w:tc>
        <w:tc>
          <w:tcPr>
            <w:tcW w:w="1603" w:type="dxa"/>
          </w:tcPr>
          <w:p w14:paraId="66F1F325" w14:textId="42EF895F" w:rsidR="008A411A" w:rsidRPr="008A411A" w:rsidRDefault="008A411A" w:rsidP="008A411A">
            <w:pPr>
              <w:rPr>
                <w:rFonts w:cs="Times New Roman"/>
                <w:sz w:val="20"/>
                <w:szCs w:val="20"/>
              </w:rPr>
            </w:pPr>
            <w:r w:rsidRPr="008A411A">
              <w:rPr>
                <w:rFonts w:cs="Times New Roman"/>
                <w:sz w:val="20"/>
                <w:szCs w:val="20"/>
              </w:rPr>
              <w:t>A system should be in place which will allow the stakeholders to analyze the CGPA not only individually but also based on different schools, departments, programs, and courses for a given time or semester.</w:t>
            </w:r>
          </w:p>
        </w:tc>
      </w:tr>
      <w:tr w:rsidR="008A411A" w:rsidRPr="008A411A" w14:paraId="0D46302A" w14:textId="77777777" w:rsidTr="002D5322">
        <w:tc>
          <w:tcPr>
            <w:tcW w:w="1594" w:type="dxa"/>
          </w:tcPr>
          <w:p w14:paraId="72811A02" w14:textId="77777777" w:rsidR="008A411A" w:rsidRPr="008A411A" w:rsidRDefault="008A411A" w:rsidP="008A411A">
            <w:pPr>
              <w:rPr>
                <w:rFonts w:cs="Times New Roman"/>
                <w:b/>
                <w:sz w:val="20"/>
                <w:szCs w:val="20"/>
              </w:rPr>
            </w:pPr>
            <w:r w:rsidRPr="008A411A">
              <w:rPr>
                <w:rFonts w:cs="Times New Roman"/>
                <w:b/>
                <w:sz w:val="20"/>
                <w:szCs w:val="20"/>
              </w:rPr>
              <w:t>CO-PLO Achievement</w:t>
            </w:r>
          </w:p>
        </w:tc>
        <w:tc>
          <w:tcPr>
            <w:tcW w:w="2098" w:type="dxa"/>
          </w:tcPr>
          <w:p w14:paraId="5DCFB124" w14:textId="77777777" w:rsidR="008A411A" w:rsidRPr="008A411A" w:rsidRDefault="008A411A" w:rsidP="008A411A">
            <w:pPr>
              <w:numPr>
                <w:ilvl w:val="0"/>
                <w:numId w:val="19"/>
              </w:numPr>
              <w:rPr>
                <w:rFonts w:cs="Times New Roman"/>
                <w:sz w:val="20"/>
                <w:szCs w:val="20"/>
              </w:rPr>
            </w:pPr>
            <w:r w:rsidRPr="008A411A">
              <w:rPr>
                <w:rFonts w:cs="Times New Roman"/>
                <w:sz w:val="20"/>
                <w:szCs w:val="20"/>
              </w:rPr>
              <w:t>Student</w:t>
            </w:r>
          </w:p>
          <w:p w14:paraId="0DFCAAD5" w14:textId="77777777" w:rsidR="008A411A" w:rsidRPr="008A411A" w:rsidRDefault="008A411A" w:rsidP="008A411A">
            <w:pPr>
              <w:numPr>
                <w:ilvl w:val="0"/>
                <w:numId w:val="19"/>
              </w:numPr>
              <w:rPr>
                <w:rFonts w:cs="Times New Roman"/>
                <w:sz w:val="20"/>
                <w:szCs w:val="20"/>
              </w:rPr>
            </w:pPr>
            <w:r w:rsidRPr="008A411A">
              <w:rPr>
                <w:rFonts w:cs="Times New Roman"/>
                <w:sz w:val="20"/>
                <w:szCs w:val="20"/>
              </w:rPr>
              <w:t>Faculty</w:t>
            </w:r>
          </w:p>
          <w:p w14:paraId="31327550" w14:textId="77777777" w:rsidR="008A411A" w:rsidRPr="008A411A" w:rsidRDefault="008A411A" w:rsidP="008A411A">
            <w:pPr>
              <w:numPr>
                <w:ilvl w:val="0"/>
                <w:numId w:val="19"/>
              </w:numPr>
              <w:rPr>
                <w:rFonts w:cs="Times New Roman"/>
                <w:sz w:val="20"/>
                <w:szCs w:val="20"/>
              </w:rPr>
            </w:pPr>
            <w:r w:rsidRPr="008A411A">
              <w:rPr>
                <w:rFonts w:cs="Times New Roman"/>
                <w:sz w:val="20"/>
                <w:szCs w:val="20"/>
              </w:rPr>
              <w:t>Admin</w:t>
            </w:r>
          </w:p>
          <w:p w14:paraId="77CB3FEC" w14:textId="77777777" w:rsidR="008A411A" w:rsidRPr="008A411A" w:rsidRDefault="008A411A" w:rsidP="008A411A">
            <w:pPr>
              <w:rPr>
                <w:rFonts w:cs="Times New Roman"/>
                <w:sz w:val="20"/>
                <w:szCs w:val="20"/>
              </w:rPr>
            </w:pPr>
          </w:p>
        </w:tc>
        <w:tc>
          <w:tcPr>
            <w:tcW w:w="1740" w:type="dxa"/>
          </w:tcPr>
          <w:p w14:paraId="4B6033F9" w14:textId="77777777" w:rsidR="008A411A" w:rsidRPr="008A411A" w:rsidRDefault="008A411A" w:rsidP="008A411A">
            <w:pPr>
              <w:rPr>
                <w:rFonts w:cs="Times New Roman"/>
                <w:sz w:val="20"/>
                <w:szCs w:val="20"/>
              </w:rPr>
            </w:pPr>
            <w:r w:rsidRPr="008A411A">
              <w:rPr>
                <w:rFonts w:cs="Times New Roman"/>
                <w:sz w:val="20"/>
                <w:szCs w:val="20"/>
              </w:rPr>
              <w:t>1) PLO Achievement of a Student for each Courses</w:t>
            </w:r>
          </w:p>
          <w:p w14:paraId="44B6BF62" w14:textId="77777777" w:rsidR="008A411A" w:rsidRPr="008A411A" w:rsidRDefault="008A411A" w:rsidP="008A411A">
            <w:pPr>
              <w:rPr>
                <w:rFonts w:cs="Times New Roman"/>
                <w:sz w:val="20"/>
                <w:szCs w:val="20"/>
              </w:rPr>
            </w:pPr>
            <w:r w:rsidRPr="008A411A">
              <w:rPr>
                <w:rFonts w:cs="Times New Roman"/>
                <w:sz w:val="20"/>
                <w:szCs w:val="20"/>
              </w:rPr>
              <w:t>2) Comparison of PLO Achievement within a Department</w:t>
            </w:r>
          </w:p>
          <w:p w14:paraId="31D8E9F8" w14:textId="77777777" w:rsidR="008A411A" w:rsidRPr="008A411A" w:rsidRDefault="008A411A" w:rsidP="008A411A">
            <w:pPr>
              <w:rPr>
                <w:rFonts w:cs="Times New Roman"/>
                <w:sz w:val="20"/>
                <w:szCs w:val="20"/>
              </w:rPr>
            </w:pPr>
            <w:r w:rsidRPr="008A411A">
              <w:rPr>
                <w:rFonts w:cs="Times New Roman"/>
                <w:sz w:val="20"/>
                <w:szCs w:val="20"/>
              </w:rPr>
              <w:t>3) PLO Achievement Rate and Score</w:t>
            </w:r>
          </w:p>
          <w:p w14:paraId="6994A0FD" w14:textId="77777777" w:rsidR="008A411A" w:rsidRPr="008A411A" w:rsidRDefault="008A411A" w:rsidP="008A411A">
            <w:pPr>
              <w:rPr>
                <w:rFonts w:cs="Times New Roman"/>
                <w:sz w:val="20"/>
                <w:szCs w:val="20"/>
              </w:rPr>
            </w:pPr>
            <w:r w:rsidRPr="008A411A">
              <w:rPr>
                <w:rFonts w:cs="Times New Roman"/>
                <w:sz w:val="20"/>
                <w:szCs w:val="20"/>
              </w:rPr>
              <w:t xml:space="preserve">4) Reports based on CO-PLO </w:t>
            </w:r>
          </w:p>
          <w:p w14:paraId="05F0F835" w14:textId="77777777" w:rsidR="008A411A" w:rsidRPr="008A411A" w:rsidRDefault="008A411A" w:rsidP="008A411A">
            <w:pPr>
              <w:rPr>
                <w:rFonts w:cs="Times New Roman"/>
                <w:sz w:val="20"/>
                <w:szCs w:val="20"/>
              </w:rPr>
            </w:pPr>
          </w:p>
        </w:tc>
        <w:tc>
          <w:tcPr>
            <w:tcW w:w="1622" w:type="dxa"/>
          </w:tcPr>
          <w:p w14:paraId="086ECB1F" w14:textId="77777777" w:rsidR="008A411A" w:rsidRPr="008A411A" w:rsidRDefault="008A411A" w:rsidP="008A411A">
            <w:pPr>
              <w:rPr>
                <w:rFonts w:cs="Times New Roman"/>
                <w:sz w:val="20"/>
                <w:szCs w:val="20"/>
              </w:rPr>
            </w:pPr>
            <w:r w:rsidRPr="008A411A">
              <w:rPr>
                <w:rFonts w:cs="Times New Roman"/>
                <w:sz w:val="20"/>
                <w:szCs w:val="20"/>
              </w:rPr>
              <w:t>1) Students are unable to monitor progress of their PLO achievement for respective courses as it is only available to higher authorities and is done manually</w:t>
            </w:r>
          </w:p>
          <w:p w14:paraId="1D730AC7" w14:textId="77777777" w:rsidR="008A411A" w:rsidRPr="008A411A" w:rsidRDefault="008A411A" w:rsidP="008A411A">
            <w:pPr>
              <w:rPr>
                <w:rFonts w:cs="Times New Roman"/>
                <w:sz w:val="20"/>
                <w:szCs w:val="20"/>
              </w:rPr>
            </w:pPr>
            <w:r w:rsidRPr="008A411A">
              <w:rPr>
                <w:rFonts w:cs="Times New Roman"/>
                <w:sz w:val="20"/>
                <w:szCs w:val="20"/>
              </w:rPr>
              <w:t xml:space="preserve">2) The PLO and corresponding CO of all courses </w:t>
            </w:r>
            <w:r w:rsidRPr="008A411A">
              <w:rPr>
                <w:rFonts w:cs="Times New Roman"/>
                <w:sz w:val="20"/>
                <w:szCs w:val="20"/>
              </w:rPr>
              <w:lastRenderedPageBreak/>
              <w:t xml:space="preserve">a student does is never compared with cumulatively along with the departmental average performance. </w:t>
            </w:r>
          </w:p>
          <w:p w14:paraId="617135B4" w14:textId="5F381593" w:rsidR="008A411A" w:rsidRPr="008A411A" w:rsidRDefault="008A411A" w:rsidP="008A411A">
            <w:pPr>
              <w:rPr>
                <w:rFonts w:cs="Times New Roman"/>
                <w:sz w:val="20"/>
                <w:szCs w:val="20"/>
              </w:rPr>
            </w:pPr>
            <w:r w:rsidRPr="008A411A">
              <w:rPr>
                <w:rFonts w:cs="Times New Roman"/>
                <w:sz w:val="20"/>
                <w:szCs w:val="20"/>
              </w:rPr>
              <w:t>3) PLO achieved versus attempted, and the actual score is done manually which can be extremely time consuming.</w:t>
            </w:r>
          </w:p>
          <w:p w14:paraId="4F262A2F" w14:textId="77777777" w:rsidR="008A411A" w:rsidRPr="008A411A" w:rsidRDefault="008A411A" w:rsidP="008A411A">
            <w:pPr>
              <w:rPr>
                <w:rFonts w:cs="Times New Roman"/>
                <w:sz w:val="20"/>
                <w:szCs w:val="20"/>
              </w:rPr>
            </w:pPr>
            <w:r w:rsidRPr="008A411A">
              <w:rPr>
                <w:rFonts w:cs="Times New Roman"/>
                <w:sz w:val="20"/>
                <w:szCs w:val="20"/>
              </w:rPr>
              <w:t>4) Reports based on PLO and CO may not be enough to give a clear picture.</w:t>
            </w:r>
          </w:p>
        </w:tc>
        <w:tc>
          <w:tcPr>
            <w:tcW w:w="1603" w:type="dxa"/>
          </w:tcPr>
          <w:p w14:paraId="062D2738" w14:textId="165D1D9C" w:rsidR="008A411A" w:rsidRPr="008A411A" w:rsidRDefault="008A411A" w:rsidP="008A411A">
            <w:pPr>
              <w:rPr>
                <w:rFonts w:cs="Times New Roman"/>
                <w:sz w:val="20"/>
                <w:szCs w:val="20"/>
              </w:rPr>
            </w:pPr>
            <w:r w:rsidRPr="008A411A">
              <w:rPr>
                <w:rFonts w:cs="Times New Roman"/>
                <w:sz w:val="20"/>
                <w:szCs w:val="20"/>
              </w:rPr>
              <w:lastRenderedPageBreak/>
              <w:t xml:space="preserve">A system should be implemented which will record the PLO’ and COs in the database which will give easier access to the stakeholders. Comparisons regarding PLO achievements can then be made </w:t>
            </w:r>
            <w:r w:rsidRPr="008A411A">
              <w:rPr>
                <w:rFonts w:cs="Times New Roman"/>
                <w:sz w:val="20"/>
                <w:szCs w:val="20"/>
              </w:rPr>
              <w:lastRenderedPageBreak/>
              <w:t>automatically which will save time. Charts can then be generated for better analysis.</w:t>
            </w:r>
          </w:p>
        </w:tc>
      </w:tr>
    </w:tbl>
    <w:p w14:paraId="229EF19D" w14:textId="77777777" w:rsidR="00916EAC" w:rsidRDefault="00916EAC" w:rsidP="00B949E6">
      <w:pPr>
        <w:pStyle w:val="ProjectBody"/>
      </w:pPr>
    </w:p>
    <w:p w14:paraId="646AB1A8" w14:textId="67D14BF2" w:rsidR="0002588C" w:rsidRDefault="00777899" w:rsidP="00B77925">
      <w:pPr>
        <w:pStyle w:val="Heading2"/>
      </w:pPr>
      <w:bookmarkStart w:id="31" w:name="_Toc115214369"/>
      <w:bookmarkStart w:id="32" w:name="_Toc115216007"/>
      <w:bookmarkStart w:id="33" w:name="_Toc133438325"/>
      <w:r>
        <w:t>Proposed Business System (with rich picture)</w:t>
      </w:r>
      <w:bookmarkEnd w:id="31"/>
      <w:bookmarkEnd w:id="32"/>
      <w:bookmarkEnd w:id="33"/>
    </w:p>
    <w:p w14:paraId="495CD7C9" w14:textId="4B346C62" w:rsidR="0002588C" w:rsidRDefault="008F2918" w:rsidP="00B949E6">
      <w:pPr>
        <w:pStyle w:val="ProjectBody"/>
      </w:pPr>
      <w:r>
        <w:t>The new system will allow the Faculty User to</w:t>
      </w:r>
      <w:r w:rsidR="00B80C95">
        <w:t xml:space="preserve"> insert CO percentage of a student into the Database by manually or by importing a csv file</w:t>
      </w:r>
      <w:r>
        <w:t>. The user will be given a text box to type the question.</w:t>
      </w:r>
      <w:r w:rsidRPr="008F2918">
        <w:t xml:space="preserve"> </w:t>
      </w:r>
      <w:r>
        <w:t xml:space="preserve">After the Faculty User adds the question, the applications will create an option to view the question. In the question view interface, the user will be able to see the domain of learning along with its level. </w:t>
      </w:r>
    </w:p>
    <w:p w14:paraId="11E1F0D6" w14:textId="77777777" w:rsidR="00441F30" w:rsidRDefault="00441F30" w:rsidP="00B949E6">
      <w:pPr>
        <w:pStyle w:val="ProjectBody"/>
      </w:pPr>
    </w:p>
    <w:p w14:paraId="25058EC0" w14:textId="0AF9B6A3" w:rsidR="00340985" w:rsidRDefault="008F2918" w:rsidP="00B949E6">
      <w:pPr>
        <w:pStyle w:val="ProjectBody"/>
      </w:pPr>
      <w:r>
        <w:t xml:space="preserve">The faculty user </w:t>
      </w:r>
      <w:r w:rsidR="00441F30">
        <w:t>will be</w:t>
      </w:r>
      <w:r>
        <w:t xml:space="preserve"> able to </w:t>
      </w:r>
      <w:r w:rsidR="00340985">
        <w:t>Submit</w:t>
      </w:r>
      <w:r w:rsidR="00441F30">
        <w:t xml:space="preserve"> Grade of a student of Enrolled Course</w:t>
      </w:r>
      <w:r>
        <w:t>.</w:t>
      </w:r>
      <w:r w:rsidR="00340985">
        <w:t xml:space="preserve"> Faculty can also submit The Grades and COs of multiple students at a time by importing CSV file.</w:t>
      </w:r>
    </w:p>
    <w:p w14:paraId="08D2EF85" w14:textId="3D564389" w:rsidR="00441F30" w:rsidRDefault="00441F30" w:rsidP="00B949E6">
      <w:pPr>
        <w:pStyle w:val="ProjectBody"/>
      </w:pPr>
      <w:r>
        <w:t>Faculty User can download course-wise OBE report. Faculty User can check PLO achievement Analysis in Spider Chart Graph of each student by searching Student ID. Faculty User can also get Their Own Departments PLO Achievement Analysis Graph as Spider-Chart graph.</w:t>
      </w:r>
    </w:p>
    <w:p w14:paraId="3FD5E427" w14:textId="77777777" w:rsidR="00340985" w:rsidRDefault="00340985" w:rsidP="00B949E6">
      <w:pPr>
        <w:pStyle w:val="ProjectBody"/>
      </w:pPr>
    </w:p>
    <w:p w14:paraId="346FB32A" w14:textId="2E9E1794" w:rsidR="00916EAC" w:rsidRDefault="00340985" w:rsidP="00B949E6">
      <w:pPr>
        <w:pStyle w:val="ProjectBody"/>
      </w:pPr>
      <w:r>
        <w:t xml:space="preserve">The student </w:t>
      </w:r>
      <w:r w:rsidR="008F2918">
        <w:t xml:space="preserve">users will be able to see </w:t>
      </w:r>
      <w:r>
        <w:t xml:space="preserve">Analysis </w:t>
      </w:r>
      <w:r w:rsidR="008F2918">
        <w:t>of the</w:t>
      </w:r>
      <w:r>
        <w:t>ir own achieved</w:t>
      </w:r>
      <w:r w:rsidR="008F2918">
        <w:t xml:space="preserve"> </w:t>
      </w:r>
      <w:proofErr w:type="gramStart"/>
      <w:r w:rsidR="008F2918">
        <w:t>CO’s</w:t>
      </w:r>
      <w:proofErr w:type="gramEnd"/>
      <w:r>
        <w:t xml:space="preserve"> of each graded Courses</w:t>
      </w:r>
      <w:r w:rsidR="00441F30">
        <w:t xml:space="preserve"> by searching Course ID</w:t>
      </w:r>
      <w:r w:rsidR="008F2918">
        <w:t xml:space="preserve"> and P</w:t>
      </w:r>
      <w:r>
        <w:t>L</w:t>
      </w:r>
      <w:r w:rsidR="008F2918">
        <w:t xml:space="preserve">Os </w:t>
      </w:r>
      <w:r>
        <w:t>achievement</w:t>
      </w:r>
      <w:r w:rsidR="008F2918">
        <w:t>s</w:t>
      </w:r>
      <w:r w:rsidR="00441F30">
        <w:t xml:space="preserve"> </w:t>
      </w:r>
      <w:proofErr w:type="gramStart"/>
      <w:r w:rsidR="00441F30">
        <w:t>off</w:t>
      </w:r>
      <w:proofErr w:type="gramEnd"/>
      <w:r w:rsidR="00441F30">
        <w:t xml:space="preserve"> that students only</w:t>
      </w:r>
      <w:r>
        <w:t xml:space="preserve"> </w:t>
      </w:r>
      <w:r w:rsidR="00441F30">
        <w:t>in</w:t>
      </w:r>
      <w:r>
        <w:t xml:space="preserve"> Spider Chart</w:t>
      </w:r>
      <w:r w:rsidR="00441F30">
        <w:t xml:space="preserve"> graph</w:t>
      </w:r>
      <w:r>
        <w:t>.</w:t>
      </w:r>
    </w:p>
    <w:p w14:paraId="6D8F28F7" w14:textId="77777777" w:rsidR="00340985" w:rsidRDefault="00340985" w:rsidP="00B949E6">
      <w:pPr>
        <w:pStyle w:val="ProjectBody"/>
      </w:pPr>
    </w:p>
    <w:p w14:paraId="739A7B0D" w14:textId="039227F7" w:rsidR="00057704" w:rsidRDefault="00340985" w:rsidP="00B949E6">
      <w:pPr>
        <w:pStyle w:val="ProjectBody"/>
      </w:pPr>
      <w:r>
        <w:t xml:space="preserve">Bonus: Student </w:t>
      </w:r>
      <w:r w:rsidR="008F2918">
        <w:t>User will be able to</w:t>
      </w:r>
      <w:r>
        <w:t xml:space="preserve"> check their CGPA and Earned credits in their dashboard and can also</w:t>
      </w:r>
      <w:r w:rsidR="008F2918">
        <w:t xml:space="preserve"> </w:t>
      </w:r>
      <w:r>
        <w:t>download their Academic Transcript.</w:t>
      </w:r>
    </w:p>
    <w:p w14:paraId="1CDBEC9D" w14:textId="544BE9BA" w:rsidR="00057704" w:rsidRDefault="0002588C" w:rsidP="00B949E6">
      <w:pPr>
        <w:pStyle w:val="ProjectBody"/>
      </w:pPr>
      <w:r>
        <w:rPr>
          <w:noProof/>
        </w:rPr>
        <w:lastRenderedPageBreak/>
        <w:drawing>
          <wp:inline distT="0" distB="0" distL="0" distR="0" wp14:anchorId="6ACC78A2" wp14:editId="44F3A948">
            <wp:extent cx="4712360" cy="468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21060" cy="4694952"/>
                    </a:xfrm>
                    <a:prstGeom prst="rect">
                      <a:avLst/>
                    </a:prstGeom>
                    <a:noFill/>
                    <a:ln>
                      <a:noFill/>
                    </a:ln>
                  </pic:spPr>
                </pic:pic>
              </a:graphicData>
            </a:graphic>
          </wp:inline>
        </w:drawing>
      </w:r>
      <w:bookmarkStart w:id="34" w:name="_Toc115214370"/>
      <w:bookmarkStart w:id="35" w:name="_Toc115216008"/>
    </w:p>
    <w:p w14:paraId="4DB8C312" w14:textId="77777777" w:rsidR="008B47CE" w:rsidRDefault="008B47CE" w:rsidP="00B949E6">
      <w:pPr>
        <w:pStyle w:val="ProjectBody"/>
      </w:pPr>
    </w:p>
    <w:p w14:paraId="1B55D414" w14:textId="0B211ACB" w:rsidR="00F711EB" w:rsidRDefault="00777899" w:rsidP="00B77925">
      <w:pPr>
        <w:pStyle w:val="Heading2"/>
      </w:pPr>
      <w:bookmarkStart w:id="36" w:name="_Toc133438326"/>
      <w:r>
        <w:t xml:space="preserve">Proposed </w:t>
      </w:r>
      <w:bookmarkEnd w:id="34"/>
      <w:bookmarkEnd w:id="35"/>
      <w:r w:rsidR="00F711EB">
        <w:t>Processes along with Six System Element Analysis</w:t>
      </w:r>
      <w:bookmarkEnd w:id="36"/>
    </w:p>
    <w:p w14:paraId="084884A3" w14:textId="46B5B9F7" w:rsidR="00057704" w:rsidRDefault="00057704" w:rsidP="00F711EB"/>
    <w:p w14:paraId="074981FB" w14:textId="77777777" w:rsidR="0098008C" w:rsidRPr="0098008C" w:rsidRDefault="0098008C" w:rsidP="0098008C">
      <w:bookmarkStart w:id="37" w:name="_Toc115214372"/>
      <w:bookmarkStart w:id="38" w:name="_Toc115216010"/>
      <w:r w:rsidRPr="0098008C">
        <w:t>The six elements analysis of the proposed system is a continuation of an analysis process where each analysis is based on the one that comes before it. Based on the rich picture, the role of each element in the new system is further understood in the table below.</w:t>
      </w:r>
    </w:p>
    <w:tbl>
      <w:tblPr>
        <w:tblStyle w:val="TableGrid"/>
        <w:tblW w:w="9540" w:type="dxa"/>
        <w:tblLayout w:type="fixed"/>
        <w:tblLook w:val="04A0" w:firstRow="1" w:lastRow="0" w:firstColumn="1" w:lastColumn="0" w:noHBand="0" w:noVBand="1"/>
      </w:tblPr>
      <w:tblGrid>
        <w:gridCol w:w="1261"/>
        <w:gridCol w:w="1344"/>
        <w:gridCol w:w="1225"/>
        <w:gridCol w:w="1314"/>
        <w:gridCol w:w="1514"/>
        <w:gridCol w:w="1531"/>
        <w:gridCol w:w="1351"/>
      </w:tblGrid>
      <w:tr w:rsidR="0098008C" w:rsidRPr="0098008C" w14:paraId="4A996CB2" w14:textId="77777777" w:rsidTr="0098008C">
        <w:tc>
          <w:tcPr>
            <w:tcW w:w="126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0C37DA" w14:textId="77777777" w:rsidR="0098008C" w:rsidRPr="0098008C" w:rsidRDefault="0098008C" w:rsidP="0098008C">
            <w:pPr>
              <w:jc w:val="center"/>
              <w:rPr>
                <w:b/>
                <w:bCs/>
              </w:rPr>
            </w:pPr>
            <w:r w:rsidRPr="0098008C">
              <w:rPr>
                <w:b/>
                <w:bCs/>
              </w:rPr>
              <w:t>Process</w:t>
            </w:r>
          </w:p>
        </w:tc>
        <w:tc>
          <w:tcPr>
            <w:tcW w:w="8279"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C76C7B" w14:textId="77777777" w:rsidR="0098008C" w:rsidRPr="0098008C" w:rsidRDefault="0098008C" w:rsidP="0098008C">
            <w:pPr>
              <w:jc w:val="center"/>
              <w:rPr>
                <w:b/>
                <w:bCs/>
              </w:rPr>
            </w:pPr>
            <w:r w:rsidRPr="0098008C">
              <w:rPr>
                <w:b/>
                <w:bCs/>
              </w:rPr>
              <w:t>System Roles</w:t>
            </w:r>
          </w:p>
        </w:tc>
      </w:tr>
      <w:tr w:rsidR="0098008C" w:rsidRPr="0098008C" w14:paraId="204565CA" w14:textId="77777777" w:rsidTr="00A258AB">
        <w:tc>
          <w:tcPr>
            <w:tcW w:w="126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EBC379" w14:textId="77777777" w:rsidR="0098008C" w:rsidRPr="0098008C" w:rsidRDefault="0098008C" w:rsidP="0098008C">
            <w:pPr>
              <w:jc w:val="center"/>
              <w:rPr>
                <w:rFonts w:eastAsiaTheme="majorEastAsia" w:cstheme="majorBidi"/>
                <w:b/>
                <w:bCs/>
                <w:color w:val="2F5496" w:themeColor="accent1" w:themeShade="BF"/>
                <w:spacing w:val="-10"/>
                <w:kern w:val="28"/>
                <w14:shadow w14:blurRad="50800" w14:dist="38100" w14:dir="2700000" w14:sx="100000" w14:sy="100000" w14:kx="0" w14:ky="0" w14:algn="tl">
                  <w14:srgbClr w14:val="000000">
                    <w14:alpha w14:val="60000"/>
                  </w14:srgbClr>
                </w14:shadow>
              </w:rPr>
            </w:pPr>
          </w:p>
        </w:tc>
        <w:tc>
          <w:tcPr>
            <w:tcW w:w="13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B6FEDB" w14:textId="77777777" w:rsidR="0098008C" w:rsidRPr="0098008C" w:rsidRDefault="0098008C" w:rsidP="0098008C">
            <w:pPr>
              <w:jc w:val="center"/>
              <w:rPr>
                <w:b/>
                <w:bCs/>
              </w:rPr>
            </w:pPr>
            <w:r w:rsidRPr="0098008C">
              <w:rPr>
                <w:b/>
                <w:bCs/>
              </w:rPr>
              <w:t>Human</w:t>
            </w:r>
          </w:p>
        </w:tc>
        <w:tc>
          <w:tcPr>
            <w:tcW w:w="122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5BE1D1" w14:textId="77777777" w:rsidR="0098008C" w:rsidRPr="0098008C" w:rsidRDefault="0098008C" w:rsidP="0098008C">
            <w:pPr>
              <w:jc w:val="center"/>
              <w:rPr>
                <w:b/>
                <w:bCs/>
              </w:rPr>
            </w:pPr>
            <w:r w:rsidRPr="0098008C">
              <w:rPr>
                <w:b/>
                <w:bCs/>
              </w:rPr>
              <w:t>Non-Computing Hardware</w:t>
            </w:r>
          </w:p>
        </w:tc>
        <w:tc>
          <w:tcPr>
            <w:tcW w:w="13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F2C2A0" w14:textId="77777777" w:rsidR="0098008C" w:rsidRPr="0098008C" w:rsidRDefault="0098008C" w:rsidP="0098008C">
            <w:pPr>
              <w:jc w:val="center"/>
              <w:rPr>
                <w:b/>
                <w:bCs/>
              </w:rPr>
            </w:pPr>
            <w:r w:rsidRPr="0098008C">
              <w:rPr>
                <w:b/>
                <w:bCs/>
              </w:rPr>
              <w:t>Computing Hardware</w:t>
            </w:r>
          </w:p>
        </w:tc>
        <w:tc>
          <w:tcPr>
            <w:tcW w:w="15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215AB4" w14:textId="77777777" w:rsidR="0098008C" w:rsidRPr="0098008C" w:rsidRDefault="0098008C" w:rsidP="0098008C">
            <w:pPr>
              <w:jc w:val="center"/>
              <w:rPr>
                <w:b/>
                <w:bCs/>
              </w:rPr>
            </w:pPr>
            <w:r w:rsidRPr="0098008C">
              <w:rPr>
                <w:b/>
                <w:bCs/>
              </w:rPr>
              <w:t>Software</w:t>
            </w:r>
          </w:p>
        </w:tc>
        <w:tc>
          <w:tcPr>
            <w:tcW w:w="1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1787D" w14:textId="77777777" w:rsidR="0098008C" w:rsidRPr="0098008C" w:rsidRDefault="0098008C" w:rsidP="0098008C">
            <w:pPr>
              <w:jc w:val="center"/>
              <w:rPr>
                <w:b/>
                <w:bCs/>
              </w:rPr>
            </w:pPr>
            <w:r w:rsidRPr="0098008C">
              <w:rPr>
                <w:b/>
                <w:bCs/>
              </w:rPr>
              <w:t>Database</w:t>
            </w:r>
          </w:p>
        </w:tc>
        <w:tc>
          <w:tcPr>
            <w:tcW w:w="1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985017" w14:textId="77777777" w:rsidR="0098008C" w:rsidRPr="0098008C" w:rsidRDefault="0098008C" w:rsidP="0098008C">
            <w:pPr>
              <w:jc w:val="center"/>
              <w:rPr>
                <w:b/>
                <w:bCs/>
              </w:rPr>
            </w:pPr>
            <w:r w:rsidRPr="0098008C">
              <w:rPr>
                <w:b/>
                <w:bCs/>
              </w:rPr>
              <w:t>Network and Communication</w:t>
            </w:r>
          </w:p>
        </w:tc>
      </w:tr>
      <w:tr w:rsidR="0098008C" w:rsidRPr="0098008C" w14:paraId="275A1109"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EAB49" w14:textId="77777777" w:rsidR="0098008C" w:rsidRPr="0098008C" w:rsidRDefault="0098008C" w:rsidP="0098008C">
            <w:pPr>
              <w:rPr>
                <w:b/>
                <w:bCs/>
              </w:rPr>
            </w:pPr>
            <w:r w:rsidRPr="0098008C">
              <w:rPr>
                <w:b/>
                <w:bCs/>
              </w:rPr>
              <w:t>Student Registration</w:t>
            </w:r>
          </w:p>
        </w:tc>
        <w:tc>
          <w:tcPr>
            <w:tcW w:w="1344" w:type="dxa"/>
            <w:tcBorders>
              <w:top w:val="single" w:sz="4" w:space="0" w:color="auto"/>
              <w:left w:val="single" w:sz="4" w:space="0" w:color="auto"/>
              <w:bottom w:val="single" w:sz="4" w:space="0" w:color="auto"/>
              <w:right w:val="single" w:sz="4" w:space="0" w:color="auto"/>
            </w:tcBorders>
          </w:tcPr>
          <w:p w14:paraId="47DDCC23" w14:textId="77777777" w:rsidR="0098008C" w:rsidRPr="0098008C" w:rsidRDefault="0098008C" w:rsidP="0098008C">
            <w:r w:rsidRPr="0098008C">
              <w:t xml:space="preserve">Student: </w:t>
            </w:r>
          </w:p>
          <w:p w14:paraId="22ED3288" w14:textId="77777777" w:rsidR="0098008C" w:rsidRPr="0098008C" w:rsidRDefault="0098008C" w:rsidP="0098008C">
            <w:pPr>
              <w:rPr>
                <w:b/>
                <w:bCs/>
              </w:rPr>
            </w:pPr>
            <w:r w:rsidRPr="0098008C">
              <w:t>a) Search for the website</w:t>
            </w:r>
          </w:p>
          <w:p w14:paraId="00B860C1" w14:textId="77777777" w:rsidR="0098008C" w:rsidRPr="0098008C" w:rsidRDefault="0098008C" w:rsidP="0098008C">
            <w:r w:rsidRPr="0098008C">
              <w:t>b) Goes to the website.</w:t>
            </w:r>
          </w:p>
          <w:p w14:paraId="3C647B52" w14:textId="77777777" w:rsidR="0098008C" w:rsidRPr="0098008C" w:rsidRDefault="0098008C" w:rsidP="0098008C">
            <w:r w:rsidRPr="0098008C">
              <w:t>c) Clicks</w:t>
            </w:r>
          </w:p>
          <w:p w14:paraId="75DBBCE6" w14:textId="77777777" w:rsidR="0098008C" w:rsidRPr="0098008C" w:rsidRDefault="0098008C" w:rsidP="0098008C">
            <w:r w:rsidRPr="0098008C">
              <w:t>on the</w:t>
            </w:r>
          </w:p>
          <w:p w14:paraId="09EAAD22" w14:textId="77777777" w:rsidR="0098008C" w:rsidRPr="0098008C" w:rsidRDefault="0098008C" w:rsidP="0098008C">
            <w:r w:rsidRPr="0098008C">
              <w:lastRenderedPageBreak/>
              <w:t>form</w:t>
            </w:r>
          </w:p>
          <w:p w14:paraId="0B00A249" w14:textId="77777777" w:rsidR="0098008C" w:rsidRPr="0098008C" w:rsidRDefault="0098008C" w:rsidP="0098008C">
            <w:r w:rsidRPr="0098008C">
              <w:t>option.</w:t>
            </w:r>
          </w:p>
          <w:p w14:paraId="325E6F16" w14:textId="77777777" w:rsidR="0098008C" w:rsidRPr="0098008C" w:rsidRDefault="0098008C" w:rsidP="0098008C">
            <w:r w:rsidRPr="0098008C">
              <w:t>c) Fill up the</w:t>
            </w:r>
          </w:p>
          <w:p w14:paraId="6BD86B0B" w14:textId="77777777" w:rsidR="0098008C" w:rsidRPr="0098008C" w:rsidRDefault="0098008C" w:rsidP="0098008C">
            <w:r w:rsidRPr="0098008C">
              <w:t>form with</w:t>
            </w:r>
          </w:p>
          <w:p w14:paraId="688F6CD8" w14:textId="77777777" w:rsidR="0098008C" w:rsidRPr="0098008C" w:rsidRDefault="0098008C" w:rsidP="0098008C">
            <w:r w:rsidRPr="0098008C">
              <w:t>required</w:t>
            </w:r>
          </w:p>
          <w:p w14:paraId="614F9161" w14:textId="77777777" w:rsidR="0098008C" w:rsidRPr="0098008C" w:rsidRDefault="0098008C" w:rsidP="0098008C">
            <w:r w:rsidRPr="0098008C">
              <w:t>Information.</w:t>
            </w:r>
          </w:p>
          <w:p w14:paraId="44891A31" w14:textId="77777777" w:rsidR="0098008C" w:rsidRPr="0098008C" w:rsidRDefault="0098008C" w:rsidP="0098008C"/>
          <w:p w14:paraId="5ABEAF7A" w14:textId="77777777" w:rsidR="0098008C" w:rsidRPr="0098008C" w:rsidRDefault="0098008C" w:rsidP="0098008C">
            <w:r w:rsidRPr="0098008C">
              <w:t>Admin:</w:t>
            </w:r>
          </w:p>
          <w:p w14:paraId="605EC7D1" w14:textId="77777777" w:rsidR="0098008C" w:rsidRPr="0098008C" w:rsidRDefault="0098008C" w:rsidP="0098008C">
            <w:r w:rsidRPr="0098008C">
              <w:t>a) Admin</w:t>
            </w:r>
          </w:p>
          <w:p w14:paraId="2F24775E" w14:textId="77777777" w:rsidR="0098008C" w:rsidRPr="0098008C" w:rsidRDefault="0098008C" w:rsidP="0098008C">
            <w:r w:rsidRPr="0098008C">
              <w:t>logs into</w:t>
            </w:r>
          </w:p>
          <w:p w14:paraId="25040DD8" w14:textId="77777777" w:rsidR="0098008C" w:rsidRPr="0098008C" w:rsidRDefault="0098008C" w:rsidP="0098008C">
            <w:r w:rsidRPr="0098008C">
              <w:t>the system</w:t>
            </w:r>
          </w:p>
          <w:p w14:paraId="2793CFE4" w14:textId="77777777" w:rsidR="0098008C" w:rsidRPr="0098008C" w:rsidRDefault="0098008C" w:rsidP="0098008C">
            <w:r w:rsidRPr="0098008C">
              <w:t>using</w:t>
            </w:r>
          </w:p>
          <w:p w14:paraId="6C9B2F0C" w14:textId="77777777" w:rsidR="0098008C" w:rsidRPr="0098008C" w:rsidRDefault="0098008C" w:rsidP="0098008C">
            <w:r w:rsidRPr="0098008C">
              <w:t>SPMS</w:t>
            </w:r>
          </w:p>
          <w:p w14:paraId="1868DBAB" w14:textId="77777777" w:rsidR="0098008C" w:rsidRPr="0098008C" w:rsidRDefault="0098008C" w:rsidP="0098008C">
            <w:r w:rsidRPr="0098008C">
              <w:t>User-ID and</w:t>
            </w:r>
          </w:p>
          <w:p w14:paraId="09BFEFCA" w14:textId="77777777" w:rsidR="0098008C" w:rsidRPr="0098008C" w:rsidRDefault="0098008C" w:rsidP="0098008C">
            <w:r w:rsidRPr="0098008C">
              <w:t>password.</w:t>
            </w:r>
          </w:p>
          <w:p w14:paraId="235EC27F" w14:textId="77777777" w:rsidR="0098008C" w:rsidRPr="0098008C" w:rsidRDefault="0098008C" w:rsidP="0098008C">
            <w:r w:rsidRPr="0098008C">
              <w:t>b)</w:t>
            </w:r>
          </w:p>
          <w:p w14:paraId="055838C3" w14:textId="77777777" w:rsidR="0098008C" w:rsidRPr="0098008C" w:rsidRDefault="0098008C" w:rsidP="0098008C">
            <w:r w:rsidRPr="0098008C">
              <w:t>Receives</w:t>
            </w:r>
          </w:p>
          <w:p w14:paraId="24865447" w14:textId="77777777" w:rsidR="0098008C" w:rsidRPr="0098008C" w:rsidRDefault="0098008C" w:rsidP="0098008C">
            <w:r w:rsidRPr="0098008C">
              <w:t>the student</w:t>
            </w:r>
          </w:p>
          <w:p w14:paraId="505BED8D" w14:textId="77777777" w:rsidR="0098008C" w:rsidRPr="0098008C" w:rsidRDefault="0098008C" w:rsidP="0098008C">
            <w:r w:rsidRPr="0098008C">
              <w:t>enrollment information in the</w:t>
            </w:r>
          </w:p>
          <w:p w14:paraId="71B5182E" w14:textId="77777777" w:rsidR="0098008C" w:rsidRPr="0098008C" w:rsidRDefault="0098008C" w:rsidP="0098008C">
            <w:r w:rsidRPr="0098008C">
              <w:t>attached</w:t>
            </w:r>
          </w:p>
          <w:p w14:paraId="4B6D945F" w14:textId="77777777" w:rsidR="0098008C" w:rsidRPr="0098008C" w:rsidRDefault="0098008C" w:rsidP="0098008C">
            <w:r w:rsidRPr="0098008C">
              <w:t>files.</w:t>
            </w:r>
          </w:p>
          <w:p w14:paraId="45E1DD7F" w14:textId="77777777" w:rsidR="0098008C" w:rsidRPr="0098008C" w:rsidRDefault="0098008C" w:rsidP="0098008C">
            <w:r w:rsidRPr="0098008C">
              <w:t>c) Admin</w:t>
            </w:r>
          </w:p>
          <w:p w14:paraId="04FB3AF0" w14:textId="77777777" w:rsidR="0098008C" w:rsidRPr="0098008C" w:rsidRDefault="0098008C" w:rsidP="0098008C">
            <w:r w:rsidRPr="0098008C">
              <w:t>updates the</w:t>
            </w:r>
          </w:p>
          <w:p w14:paraId="3510CEF2" w14:textId="77777777" w:rsidR="0098008C" w:rsidRPr="0098008C" w:rsidRDefault="0098008C" w:rsidP="0098008C">
            <w:r w:rsidRPr="0098008C">
              <w:t>student</w:t>
            </w:r>
          </w:p>
          <w:p w14:paraId="60DFF7DF" w14:textId="77777777" w:rsidR="0098008C" w:rsidRPr="0098008C" w:rsidRDefault="0098008C" w:rsidP="0098008C">
            <w:r w:rsidRPr="0098008C">
              <w:t>enrollment information in</w:t>
            </w:r>
          </w:p>
          <w:p w14:paraId="0B351DAD" w14:textId="77777777" w:rsidR="0098008C" w:rsidRPr="0098008C" w:rsidRDefault="0098008C" w:rsidP="0098008C">
            <w:r w:rsidRPr="0098008C">
              <w:t>Database.</w:t>
            </w:r>
          </w:p>
          <w:p w14:paraId="0FC02C66" w14:textId="77777777" w:rsidR="0098008C" w:rsidRPr="0098008C" w:rsidRDefault="0098008C" w:rsidP="0098008C">
            <w:r w:rsidRPr="0098008C">
              <w:t>d) Inputs</w:t>
            </w:r>
          </w:p>
          <w:p w14:paraId="5A740185" w14:textId="77777777" w:rsidR="0098008C" w:rsidRPr="0098008C" w:rsidRDefault="0098008C" w:rsidP="0098008C">
            <w:r w:rsidRPr="0098008C">
              <w:t>the desired</w:t>
            </w:r>
          </w:p>
          <w:p w14:paraId="2F6B3B8F" w14:textId="77777777" w:rsidR="0098008C" w:rsidRPr="0098008C" w:rsidRDefault="0098008C" w:rsidP="0098008C">
            <w:r w:rsidRPr="0098008C">
              <w:t>time</w:t>
            </w:r>
          </w:p>
          <w:p w14:paraId="3FD8BA89" w14:textId="77777777" w:rsidR="0098008C" w:rsidRPr="0098008C" w:rsidRDefault="0098008C" w:rsidP="0098008C">
            <w:r w:rsidRPr="0098008C">
              <w:t>period for</w:t>
            </w:r>
          </w:p>
          <w:p w14:paraId="7878EE96" w14:textId="77777777" w:rsidR="0098008C" w:rsidRPr="0098008C" w:rsidRDefault="0098008C" w:rsidP="0098008C">
            <w:r w:rsidRPr="0098008C">
              <w:t>number of</w:t>
            </w:r>
          </w:p>
          <w:p w14:paraId="5265E202" w14:textId="77777777" w:rsidR="0098008C" w:rsidRPr="0098008C" w:rsidRDefault="0098008C" w:rsidP="0098008C">
            <w:r w:rsidRPr="0098008C">
              <w:t>students</w:t>
            </w:r>
          </w:p>
          <w:p w14:paraId="299C47C3" w14:textId="77777777" w:rsidR="0098008C" w:rsidRPr="0098008C" w:rsidRDefault="0098008C" w:rsidP="0098008C">
            <w:r w:rsidRPr="0098008C">
              <w:t>enrolled.</w:t>
            </w:r>
          </w:p>
          <w:p w14:paraId="6B79BFEE"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hideMark/>
          </w:tcPr>
          <w:p w14:paraId="38C5013A" w14:textId="77777777" w:rsidR="0098008C" w:rsidRPr="0098008C" w:rsidRDefault="0098008C" w:rsidP="0098008C">
            <w:r w:rsidRPr="0098008C">
              <w:lastRenderedPageBreak/>
              <w:t>Paper and Stationery:</w:t>
            </w:r>
          </w:p>
          <w:p w14:paraId="78CCD9F8" w14:textId="77777777" w:rsidR="0098008C" w:rsidRPr="0098008C" w:rsidRDefault="0098008C" w:rsidP="0098008C">
            <w:pPr>
              <w:rPr>
                <w:b/>
                <w:bCs/>
              </w:rPr>
            </w:pPr>
            <w:r w:rsidRPr="0098008C">
              <w:t xml:space="preserve">a) Used to collect information about students through </w:t>
            </w:r>
            <w:r w:rsidRPr="0098008C">
              <w:lastRenderedPageBreak/>
              <w:t>enrollment forms.</w:t>
            </w:r>
          </w:p>
        </w:tc>
        <w:tc>
          <w:tcPr>
            <w:tcW w:w="1314" w:type="dxa"/>
            <w:tcBorders>
              <w:top w:val="single" w:sz="4" w:space="0" w:color="auto"/>
              <w:left w:val="single" w:sz="4" w:space="0" w:color="auto"/>
              <w:bottom w:val="single" w:sz="4" w:space="0" w:color="auto"/>
              <w:right w:val="single" w:sz="4" w:space="0" w:color="auto"/>
            </w:tcBorders>
          </w:tcPr>
          <w:p w14:paraId="65D2FF5E" w14:textId="77777777" w:rsidR="0098008C" w:rsidRPr="0098008C" w:rsidRDefault="0098008C" w:rsidP="0098008C">
            <w:r w:rsidRPr="0098008C">
              <w:lastRenderedPageBreak/>
              <w:t>Computer/</w:t>
            </w:r>
          </w:p>
          <w:p w14:paraId="6A9BB826" w14:textId="77777777" w:rsidR="0098008C" w:rsidRPr="0098008C" w:rsidRDefault="0098008C" w:rsidP="0098008C">
            <w:r w:rsidRPr="0098008C">
              <w:t>Laptop </w:t>
            </w:r>
          </w:p>
          <w:p w14:paraId="72F4856F" w14:textId="77777777" w:rsidR="0098008C" w:rsidRPr="0098008C" w:rsidRDefault="0098008C" w:rsidP="0098008C">
            <w:r w:rsidRPr="0098008C">
              <w:t xml:space="preserve">a) SPMS admin will use Computers to access </w:t>
            </w:r>
            <w:r w:rsidRPr="0098008C">
              <w:lastRenderedPageBreak/>
              <w:t>and update data.</w:t>
            </w:r>
          </w:p>
          <w:p w14:paraId="29AFE84A" w14:textId="77777777" w:rsidR="0098008C" w:rsidRPr="0098008C" w:rsidRDefault="0098008C" w:rsidP="0098008C">
            <w:r w:rsidRPr="0098008C">
              <w:t> b) Users will use the </w:t>
            </w:r>
          </w:p>
          <w:p w14:paraId="5C6F2730" w14:textId="77777777" w:rsidR="0098008C" w:rsidRPr="0098008C" w:rsidRDefault="0098008C" w:rsidP="0098008C">
            <w:r w:rsidRPr="0098008C">
              <w:t>computer to view the data.</w:t>
            </w:r>
          </w:p>
          <w:p w14:paraId="2F3F4124" w14:textId="77777777" w:rsidR="0098008C" w:rsidRPr="0098008C" w:rsidRDefault="0098008C" w:rsidP="0098008C"/>
          <w:p w14:paraId="28B2E0B7" w14:textId="77777777" w:rsidR="0098008C" w:rsidRPr="0098008C" w:rsidRDefault="0098008C" w:rsidP="0098008C">
            <w:r w:rsidRPr="0098008C">
              <w:t>Database </w:t>
            </w:r>
          </w:p>
          <w:p w14:paraId="71638FC3" w14:textId="77777777" w:rsidR="0098008C" w:rsidRPr="0098008C" w:rsidRDefault="0098008C" w:rsidP="0098008C">
            <w:r w:rsidRPr="0098008C">
              <w:t>Server </w:t>
            </w:r>
          </w:p>
          <w:p w14:paraId="138F3064" w14:textId="77777777" w:rsidR="0098008C" w:rsidRPr="0098008C" w:rsidRDefault="0098008C" w:rsidP="0098008C">
            <w:r w:rsidRPr="0098008C">
              <w:t>a) Used by </w:t>
            </w:r>
          </w:p>
          <w:p w14:paraId="77402C3D" w14:textId="77777777" w:rsidR="0098008C" w:rsidRPr="0098008C" w:rsidRDefault="0098008C" w:rsidP="0098008C">
            <w:r w:rsidRPr="0098008C">
              <w:t>SPMS</w:t>
            </w:r>
          </w:p>
          <w:p w14:paraId="73EE1E09" w14:textId="77777777" w:rsidR="0098008C" w:rsidRPr="0098008C" w:rsidRDefault="0098008C" w:rsidP="0098008C">
            <w:r w:rsidRPr="0098008C">
              <w:t>Developers to collect data and maintain the software. </w:t>
            </w:r>
          </w:p>
          <w:p w14:paraId="11034578" w14:textId="77777777" w:rsidR="0098008C" w:rsidRPr="0098008C" w:rsidRDefault="0098008C" w:rsidP="0098008C"/>
          <w:p w14:paraId="458CCC5C" w14:textId="77777777" w:rsidR="0098008C" w:rsidRPr="0098008C" w:rsidRDefault="0098008C" w:rsidP="0098008C">
            <w:r w:rsidRPr="0098008C">
              <w:t>Networking Devices </w:t>
            </w:r>
          </w:p>
          <w:p w14:paraId="4588AF00" w14:textId="77777777" w:rsidR="0098008C" w:rsidRPr="0098008C" w:rsidRDefault="0098008C" w:rsidP="0098008C">
            <w:r w:rsidRPr="0098008C">
              <w:t>(Router, </w:t>
            </w:r>
          </w:p>
          <w:p w14:paraId="27AE7B14" w14:textId="77777777" w:rsidR="0098008C" w:rsidRPr="0098008C" w:rsidRDefault="0098008C" w:rsidP="0098008C">
            <w:r w:rsidRPr="0098008C">
              <w:t>Switch, </w:t>
            </w:r>
          </w:p>
          <w:p w14:paraId="6BB46D34" w14:textId="77777777" w:rsidR="0098008C" w:rsidRPr="0098008C" w:rsidRDefault="0098008C" w:rsidP="0098008C">
            <w:r w:rsidRPr="0098008C">
              <w:t>Bridge, Hub): </w:t>
            </w:r>
          </w:p>
          <w:p w14:paraId="03CE53EA" w14:textId="77777777" w:rsidR="0098008C" w:rsidRPr="0098008C" w:rsidRDefault="0098008C" w:rsidP="0098008C">
            <w:r w:rsidRPr="0098008C">
              <w:t>a) Used to </w:t>
            </w:r>
          </w:p>
          <w:p w14:paraId="1D75DA67" w14:textId="77777777" w:rsidR="0098008C" w:rsidRPr="0098008C" w:rsidRDefault="0098008C" w:rsidP="0098008C">
            <w:r w:rsidRPr="0098008C">
              <w:t>access SPMS</w:t>
            </w:r>
          </w:p>
          <w:p w14:paraId="4D486334"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tcPr>
          <w:p w14:paraId="6D12AE29" w14:textId="77777777" w:rsidR="0098008C" w:rsidRPr="0098008C" w:rsidRDefault="0098008C" w:rsidP="0098008C">
            <w:r w:rsidRPr="0098008C">
              <w:lastRenderedPageBreak/>
              <w:t>Operating</w:t>
            </w:r>
          </w:p>
          <w:p w14:paraId="00B046CC" w14:textId="77777777" w:rsidR="0098008C" w:rsidRPr="0098008C" w:rsidRDefault="0098008C" w:rsidP="0098008C">
            <w:r w:rsidRPr="0098008C">
              <w:t>Software</w:t>
            </w:r>
          </w:p>
          <w:p w14:paraId="0598A2CE" w14:textId="77777777" w:rsidR="0098008C" w:rsidRPr="0098008C" w:rsidRDefault="0098008C" w:rsidP="0098008C">
            <w:r w:rsidRPr="0098008C">
              <w:t>a) Utilized by</w:t>
            </w:r>
          </w:p>
          <w:p w14:paraId="4BAA7022" w14:textId="77777777" w:rsidR="0098008C" w:rsidRPr="0098008C" w:rsidRDefault="0098008C" w:rsidP="0098008C">
            <w:r w:rsidRPr="0098008C">
              <w:t>Registrar</w:t>
            </w:r>
          </w:p>
          <w:p w14:paraId="649CAFA2" w14:textId="77777777" w:rsidR="0098008C" w:rsidRPr="0098008C" w:rsidRDefault="0098008C" w:rsidP="0098008C">
            <w:r w:rsidRPr="0098008C">
              <w:t>Office and</w:t>
            </w:r>
          </w:p>
          <w:p w14:paraId="6A0ACE4A" w14:textId="77777777" w:rsidR="0098008C" w:rsidRPr="0098008C" w:rsidRDefault="0098008C" w:rsidP="0098008C">
            <w:r w:rsidRPr="0098008C">
              <w:t>SPMS</w:t>
            </w:r>
          </w:p>
          <w:p w14:paraId="3B98D110" w14:textId="77777777" w:rsidR="0098008C" w:rsidRPr="0098008C" w:rsidRDefault="0098008C" w:rsidP="0098008C"/>
          <w:p w14:paraId="70992707" w14:textId="77777777" w:rsidR="0098008C" w:rsidRPr="0098008C" w:rsidRDefault="0098008C" w:rsidP="0098008C">
            <w:r w:rsidRPr="0098008C">
              <w:t>Student</w:t>
            </w:r>
          </w:p>
          <w:p w14:paraId="3E7B3E0A" w14:textId="77777777" w:rsidR="0098008C" w:rsidRPr="0098008C" w:rsidRDefault="0098008C" w:rsidP="0098008C">
            <w:r w:rsidRPr="0098008C">
              <w:lastRenderedPageBreak/>
              <w:t>a) Uses to fill</w:t>
            </w:r>
          </w:p>
          <w:p w14:paraId="1907E146" w14:textId="77777777" w:rsidR="0098008C" w:rsidRPr="0098008C" w:rsidRDefault="0098008C" w:rsidP="0098008C">
            <w:r w:rsidRPr="0098008C">
              <w:t>up the form</w:t>
            </w:r>
          </w:p>
          <w:p w14:paraId="5E59F386" w14:textId="77777777" w:rsidR="0098008C" w:rsidRPr="0098008C" w:rsidRDefault="0098008C" w:rsidP="0098008C">
            <w:r w:rsidRPr="0098008C">
              <w:t>from the</w:t>
            </w:r>
          </w:p>
          <w:p w14:paraId="3BE04541" w14:textId="77777777" w:rsidR="0098008C" w:rsidRPr="0098008C" w:rsidRDefault="0098008C" w:rsidP="0098008C">
            <w:r w:rsidRPr="0098008C">
              <w:t>website.</w:t>
            </w:r>
          </w:p>
          <w:p w14:paraId="25CDA5D5" w14:textId="77777777" w:rsidR="0098008C" w:rsidRPr="0098008C" w:rsidRDefault="0098008C" w:rsidP="0098008C"/>
          <w:p w14:paraId="5D5FA056" w14:textId="77777777" w:rsidR="0098008C" w:rsidRPr="0098008C" w:rsidRDefault="0098008C" w:rsidP="0098008C">
            <w:r w:rsidRPr="0098008C">
              <w:t>SPMS</w:t>
            </w:r>
          </w:p>
          <w:p w14:paraId="3896F9C8" w14:textId="77777777" w:rsidR="0098008C" w:rsidRPr="0098008C" w:rsidRDefault="0098008C" w:rsidP="0098008C">
            <w:r w:rsidRPr="0098008C">
              <w:t>a) The software for which the administrator will set up user accounts.</w:t>
            </w:r>
          </w:p>
          <w:p w14:paraId="12F92EC6" w14:textId="77777777" w:rsidR="0098008C" w:rsidRPr="0098008C" w:rsidRDefault="0098008C" w:rsidP="0098008C"/>
          <w:p w14:paraId="7C840F7C" w14:textId="77777777" w:rsidR="0098008C" w:rsidRPr="0098008C" w:rsidRDefault="0098008C" w:rsidP="0098008C"/>
        </w:tc>
        <w:tc>
          <w:tcPr>
            <w:tcW w:w="1531" w:type="dxa"/>
            <w:tcBorders>
              <w:top w:val="single" w:sz="4" w:space="0" w:color="auto"/>
              <w:left w:val="single" w:sz="4" w:space="0" w:color="auto"/>
              <w:bottom w:val="single" w:sz="4" w:space="0" w:color="auto"/>
              <w:right w:val="single" w:sz="4" w:space="0" w:color="auto"/>
            </w:tcBorders>
          </w:tcPr>
          <w:p w14:paraId="7152F2AB" w14:textId="77777777" w:rsidR="0098008C" w:rsidRPr="0098008C" w:rsidRDefault="0098008C" w:rsidP="0098008C">
            <w:r w:rsidRPr="0098008C">
              <w:lastRenderedPageBreak/>
              <w:t>Register</w:t>
            </w:r>
          </w:p>
          <w:p w14:paraId="1634763F" w14:textId="77777777" w:rsidR="0098008C" w:rsidRPr="0098008C" w:rsidRDefault="0098008C" w:rsidP="0098008C">
            <w:r w:rsidRPr="0098008C">
              <w:t>Office</w:t>
            </w:r>
          </w:p>
          <w:p w14:paraId="75A9068E" w14:textId="77777777" w:rsidR="0098008C" w:rsidRPr="0098008C" w:rsidRDefault="0098008C" w:rsidP="0098008C">
            <w:r w:rsidRPr="0098008C">
              <w:t>Database</w:t>
            </w:r>
          </w:p>
          <w:p w14:paraId="706D7436" w14:textId="77777777" w:rsidR="0098008C" w:rsidRPr="0098008C" w:rsidRDefault="0098008C" w:rsidP="0098008C">
            <w:r w:rsidRPr="0098008C">
              <w:t xml:space="preserve">a) Used by the registrar's office to compile student data </w:t>
            </w:r>
            <w:r w:rsidRPr="0098008C">
              <w:lastRenderedPageBreak/>
              <w:t>into an excel file for sending to SPMS.</w:t>
            </w:r>
          </w:p>
          <w:p w14:paraId="32103AEC" w14:textId="77777777" w:rsidR="0098008C" w:rsidRPr="0098008C" w:rsidRDefault="0098008C" w:rsidP="0098008C"/>
          <w:p w14:paraId="33B13A97" w14:textId="77777777" w:rsidR="0098008C" w:rsidRPr="0098008C" w:rsidRDefault="0098008C" w:rsidP="0098008C">
            <w:r w:rsidRPr="0098008C">
              <w:t>SPMS</w:t>
            </w:r>
          </w:p>
          <w:p w14:paraId="312177F1" w14:textId="77777777" w:rsidR="0098008C" w:rsidRPr="0098008C" w:rsidRDefault="0098008C" w:rsidP="0098008C">
            <w:r w:rsidRPr="0098008C">
              <w:t>a) For any upgrades or new user accounts, information is kept in the database.</w:t>
            </w:r>
          </w:p>
          <w:p w14:paraId="6C031E28" w14:textId="77777777" w:rsidR="0098008C" w:rsidRPr="0098008C" w:rsidRDefault="0098008C" w:rsidP="0098008C"/>
          <w:p w14:paraId="4EA8DAEB" w14:textId="77777777" w:rsidR="0098008C" w:rsidRPr="0098008C" w:rsidRDefault="0098008C" w:rsidP="0098008C">
            <w:r w:rsidRPr="0098008C">
              <w:t>Excel</w:t>
            </w:r>
          </w:p>
          <w:p w14:paraId="3EE342E9" w14:textId="77777777" w:rsidR="0098008C" w:rsidRPr="0098008C" w:rsidRDefault="0098008C" w:rsidP="0098008C">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2F8AC0CF" w14:textId="77777777" w:rsidR="0098008C" w:rsidRPr="0098008C" w:rsidRDefault="0098008C" w:rsidP="0098008C">
            <w:r w:rsidRPr="0098008C">
              <w:lastRenderedPageBreak/>
              <w:t>Internet</w:t>
            </w:r>
          </w:p>
          <w:p w14:paraId="791388B5" w14:textId="77777777" w:rsidR="0098008C" w:rsidRPr="0098008C" w:rsidRDefault="0098008C" w:rsidP="0098008C">
            <w:r w:rsidRPr="0098008C">
              <w:t>a) To access and store data to SPMS it is used.</w:t>
            </w:r>
          </w:p>
          <w:p w14:paraId="7D707AD7" w14:textId="77777777" w:rsidR="0098008C" w:rsidRPr="0098008C" w:rsidRDefault="0098008C" w:rsidP="0098008C"/>
          <w:p w14:paraId="5F258A4E" w14:textId="77777777" w:rsidR="0098008C" w:rsidRPr="0098008C" w:rsidRDefault="0098008C" w:rsidP="0098008C">
            <w:r w:rsidRPr="0098008C">
              <w:lastRenderedPageBreak/>
              <w:t>b) It is used to collect the student form from the student to registrar office.</w:t>
            </w:r>
          </w:p>
          <w:p w14:paraId="3E37CA72" w14:textId="77777777" w:rsidR="0098008C" w:rsidRPr="0098008C" w:rsidRDefault="0098008C" w:rsidP="0098008C"/>
          <w:p w14:paraId="7D5E57C5" w14:textId="77777777" w:rsidR="0098008C" w:rsidRPr="0098008C" w:rsidRDefault="0098008C" w:rsidP="0098008C">
            <w:r w:rsidRPr="0098008C">
              <w:t>c)The Registrar office sends all the student information to SPMS admin by using it.</w:t>
            </w:r>
          </w:p>
        </w:tc>
      </w:tr>
      <w:tr w:rsidR="0098008C" w:rsidRPr="0098008C" w14:paraId="76C9517D"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C5279" w14:textId="77777777" w:rsidR="0098008C" w:rsidRPr="0098008C" w:rsidRDefault="0098008C" w:rsidP="0098008C">
            <w:r w:rsidRPr="0098008C">
              <w:lastRenderedPageBreak/>
              <w:t>Student Performance Based on CGPA</w:t>
            </w:r>
          </w:p>
        </w:tc>
        <w:tc>
          <w:tcPr>
            <w:tcW w:w="1344" w:type="dxa"/>
            <w:tcBorders>
              <w:top w:val="single" w:sz="4" w:space="0" w:color="auto"/>
              <w:left w:val="single" w:sz="4" w:space="0" w:color="auto"/>
              <w:bottom w:val="single" w:sz="4" w:space="0" w:color="auto"/>
              <w:right w:val="single" w:sz="4" w:space="0" w:color="auto"/>
            </w:tcBorders>
          </w:tcPr>
          <w:p w14:paraId="1C04BB62" w14:textId="77777777" w:rsidR="0098008C" w:rsidRPr="0098008C" w:rsidRDefault="0098008C" w:rsidP="0098008C">
            <w:r w:rsidRPr="0098008C">
              <w:t>Student:</w:t>
            </w:r>
          </w:p>
          <w:p w14:paraId="7C9566C1" w14:textId="77777777" w:rsidR="0098008C" w:rsidRPr="0098008C" w:rsidRDefault="0098008C" w:rsidP="0098008C">
            <w:r w:rsidRPr="0098008C">
              <w:t>a) Logs into</w:t>
            </w:r>
          </w:p>
          <w:p w14:paraId="0A93F73F" w14:textId="77777777" w:rsidR="0098008C" w:rsidRPr="0098008C" w:rsidRDefault="0098008C" w:rsidP="0098008C">
            <w:r w:rsidRPr="0098008C">
              <w:t>the System</w:t>
            </w:r>
          </w:p>
          <w:p w14:paraId="6980EC8C" w14:textId="77777777" w:rsidR="0098008C" w:rsidRPr="0098008C" w:rsidRDefault="0098008C" w:rsidP="0098008C">
            <w:r w:rsidRPr="0098008C">
              <w:t>using</w:t>
            </w:r>
          </w:p>
          <w:p w14:paraId="11FFADB3" w14:textId="77777777" w:rsidR="0098008C" w:rsidRPr="0098008C" w:rsidRDefault="0098008C" w:rsidP="0098008C">
            <w:r w:rsidRPr="0098008C">
              <w:t>Student-ID</w:t>
            </w:r>
          </w:p>
          <w:p w14:paraId="18B762A7" w14:textId="77777777" w:rsidR="0098008C" w:rsidRPr="0098008C" w:rsidRDefault="0098008C" w:rsidP="0098008C">
            <w:r w:rsidRPr="0098008C">
              <w:t>and</w:t>
            </w:r>
          </w:p>
          <w:p w14:paraId="4E50641A" w14:textId="77777777" w:rsidR="0098008C" w:rsidRPr="0098008C" w:rsidRDefault="0098008C" w:rsidP="0098008C">
            <w:r w:rsidRPr="0098008C">
              <w:t>password.</w:t>
            </w:r>
          </w:p>
          <w:p w14:paraId="7D1D2590" w14:textId="77777777" w:rsidR="0098008C" w:rsidRPr="0098008C" w:rsidRDefault="0098008C" w:rsidP="0098008C">
            <w:r w:rsidRPr="0098008C">
              <w:t>b) Inputs the desired time - period to</w:t>
            </w:r>
          </w:p>
          <w:p w14:paraId="623709A2" w14:textId="77777777" w:rsidR="0098008C" w:rsidRPr="0098008C" w:rsidRDefault="0098008C" w:rsidP="0098008C">
            <w:r w:rsidRPr="0098008C">
              <w:t xml:space="preserve"> view self</w:t>
            </w:r>
          </w:p>
          <w:p w14:paraId="747983A9" w14:textId="77777777" w:rsidR="0098008C" w:rsidRPr="0098008C" w:rsidRDefault="0098008C" w:rsidP="0098008C">
            <w:r w:rsidRPr="0098008C">
              <w:t>CGPA</w:t>
            </w:r>
          </w:p>
          <w:p w14:paraId="74BCD53D" w14:textId="77777777" w:rsidR="0098008C" w:rsidRPr="0098008C" w:rsidRDefault="0098008C" w:rsidP="0098008C">
            <w:r w:rsidRPr="0098008C">
              <w:lastRenderedPageBreak/>
              <w:t>Progress.</w:t>
            </w:r>
          </w:p>
          <w:p w14:paraId="0B4D8644" w14:textId="77777777" w:rsidR="0098008C" w:rsidRPr="0098008C" w:rsidRDefault="0098008C" w:rsidP="0098008C"/>
          <w:p w14:paraId="382490FB" w14:textId="77777777" w:rsidR="0098008C" w:rsidRPr="0098008C" w:rsidRDefault="0098008C" w:rsidP="0098008C">
            <w:r w:rsidRPr="0098008C">
              <w:t xml:space="preserve">Admin: </w:t>
            </w:r>
          </w:p>
          <w:p w14:paraId="6DDAC273" w14:textId="77777777" w:rsidR="0098008C" w:rsidRPr="0098008C" w:rsidRDefault="0098008C" w:rsidP="0098008C">
            <w:pPr>
              <w:rPr>
                <w:b/>
                <w:bCs/>
              </w:rPr>
            </w:pPr>
            <w:r w:rsidRPr="0098008C">
              <w:t>a) Logs into</w:t>
            </w:r>
          </w:p>
          <w:p w14:paraId="7C62AABD" w14:textId="77777777" w:rsidR="0098008C" w:rsidRPr="0098008C" w:rsidRDefault="0098008C" w:rsidP="0098008C">
            <w:r w:rsidRPr="0098008C">
              <w:t>the System</w:t>
            </w:r>
          </w:p>
          <w:p w14:paraId="703D0354" w14:textId="77777777" w:rsidR="0098008C" w:rsidRPr="0098008C" w:rsidRDefault="0098008C" w:rsidP="0098008C">
            <w:r w:rsidRPr="0098008C">
              <w:t>using User-ID</w:t>
            </w:r>
          </w:p>
          <w:p w14:paraId="6FB5924B" w14:textId="77777777" w:rsidR="0098008C" w:rsidRPr="0098008C" w:rsidRDefault="0098008C" w:rsidP="0098008C">
            <w:r w:rsidRPr="0098008C">
              <w:t>and</w:t>
            </w:r>
          </w:p>
          <w:p w14:paraId="23BA2CED" w14:textId="77777777" w:rsidR="0098008C" w:rsidRPr="0098008C" w:rsidRDefault="0098008C" w:rsidP="0098008C">
            <w:r w:rsidRPr="0098008C">
              <w:t>password.</w:t>
            </w:r>
          </w:p>
          <w:p w14:paraId="385A464E" w14:textId="77777777" w:rsidR="0098008C" w:rsidRPr="0098008C" w:rsidRDefault="0098008C" w:rsidP="0098008C">
            <w:r w:rsidRPr="0098008C">
              <w:t>b) Inputs the</w:t>
            </w:r>
          </w:p>
          <w:p w14:paraId="7A47FFBD" w14:textId="77777777" w:rsidR="0098008C" w:rsidRPr="0098008C" w:rsidRDefault="0098008C" w:rsidP="0098008C">
            <w:r w:rsidRPr="0098008C">
              <w:t>desired time</w:t>
            </w:r>
          </w:p>
          <w:p w14:paraId="372AFAF5" w14:textId="77777777" w:rsidR="0098008C" w:rsidRPr="0098008C" w:rsidRDefault="0098008C" w:rsidP="0098008C">
            <w:r w:rsidRPr="0098008C">
              <w:t>period and</w:t>
            </w:r>
          </w:p>
          <w:p w14:paraId="06EA683E" w14:textId="77777777" w:rsidR="0098008C" w:rsidRPr="0098008C" w:rsidRDefault="0098008C" w:rsidP="0098008C">
            <w:r w:rsidRPr="0098008C">
              <w:t>School,</w:t>
            </w:r>
          </w:p>
          <w:p w14:paraId="69ADC0D4" w14:textId="10B133E1" w:rsidR="0098008C" w:rsidRPr="0098008C" w:rsidRDefault="0098008C" w:rsidP="0098008C">
            <w:r w:rsidRPr="0098008C">
              <w:t xml:space="preserve">Department or program to </w:t>
            </w:r>
            <w:r w:rsidR="002607BC" w:rsidRPr="0098008C">
              <w:t>view.</w:t>
            </w:r>
          </w:p>
          <w:p w14:paraId="49CB6898" w14:textId="2C330BCF" w:rsidR="0098008C" w:rsidRPr="0098008C" w:rsidRDefault="0098008C" w:rsidP="0098008C">
            <w:r w:rsidRPr="0098008C">
              <w:t xml:space="preserve">Statistically and </w:t>
            </w:r>
            <w:r w:rsidR="002607BC" w:rsidRPr="0098008C">
              <w:t>analyzed.</w:t>
            </w:r>
          </w:p>
          <w:p w14:paraId="1B78786C" w14:textId="77777777" w:rsidR="0098008C" w:rsidRPr="0098008C" w:rsidRDefault="0098008C" w:rsidP="0098008C">
            <w:r w:rsidRPr="0098008C">
              <w:t>CGPA trend</w:t>
            </w:r>
          </w:p>
          <w:p w14:paraId="77B07B9B" w14:textId="77777777" w:rsidR="0098008C" w:rsidRPr="0098008C" w:rsidRDefault="0098008C" w:rsidP="0098008C">
            <w:r w:rsidRPr="0098008C">
              <w:t>of students.</w:t>
            </w:r>
          </w:p>
          <w:p w14:paraId="4882E83D" w14:textId="77777777" w:rsidR="0098008C" w:rsidRPr="0098008C" w:rsidRDefault="0098008C" w:rsidP="0098008C"/>
          <w:p w14:paraId="61143A9C" w14:textId="77777777" w:rsidR="0098008C" w:rsidRPr="0098008C" w:rsidRDefault="0098008C" w:rsidP="0098008C">
            <w:r w:rsidRPr="0098008C">
              <w:t>Faculty:</w:t>
            </w:r>
          </w:p>
          <w:p w14:paraId="60195354" w14:textId="77777777" w:rsidR="0098008C" w:rsidRPr="0098008C" w:rsidRDefault="0098008C" w:rsidP="0098008C">
            <w:pPr>
              <w:rPr>
                <w:b/>
                <w:bCs/>
              </w:rPr>
            </w:pPr>
            <w:r w:rsidRPr="0098008C">
              <w:t>a) Logs into the system</w:t>
            </w:r>
          </w:p>
          <w:p w14:paraId="469EA37E" w14:textId="77777777" w:rsidR="0098008C" w:rsidRPr="0098008C" w:rsidRDefault="0098008C" w:rsidP="0098008C">
            <w:r w:rsidRPr="0098008C">
              <w:t>using</w:t>
            </w:r>
          </w:p>
          <w:p w14:paraId="4EF2FAC7" w14:textId="77777777" w:rsidR="0098008C" w:rsidRPr="0098008C" w:rsidRDefault="0098008C" w:rsidP="0098008C">
            <w:r w:rsidRPr="0098008C">
              <w:t>Faculty-ID</w:t>
            </w:r>
          </w:p>
          <w:p w14:paraId="5A8B949C" w14:textId="77777777" w:rsidR="0098008C" w:rsidRPr="0098008C" w:rsidRDefault="0098008C" w:rsidP="0098008C">
            <w:r w:rsidRPr="0098008C">
              <w:t>and</w:t>
            </w:r>
          </w:p>
          <w:p w14:paraId="37D1093A" w14:textId="77777777" w:rsidR="0098008C" w:rsidRPr="0098008C" w:rsidRDefault="0098008C" w:rsidP="0098008C">
            <w:r w:rsidRPr="0098008C">
              <w:t>password.</w:t>
            </w:r>
          </w:p>
          <w:p w14:paraId="695BC6C4" w14:textId="77777777" w:rsidR="0098008C" w:rsidRPr="0098008C" w:rsidRDefault="0098008C" w:rsidP="0098008C">
            <w:r w:rsidRPr="0098008C">
              <w:t>b) Inputs the</w:t>
            </w:r>
          </w:p>
          <w:p w14:paraId="00E53F19" w14:textId="77777777" w:rsidR="0098008C" w:rsidRPr="0098008C" w:rsidRDefault="0098008C" w:rsidP="0098008C">
            <w:r w:rsidRPr="0098008C">
              <w:t>desired time</w:t>
            </w:r>
          </w:p>
          <w:p w14:paraId="75B25927" w14:textId="77777777" w:rsidR="0098008C" w:rsidRPr="0098008C" w:rsidRDefault="0098008C" w:rsidP="0098008C">
            <w:r w:rsidRPr="0098008C">
              <w:t>-period and</w:t>
            </w:r>
          </w:p>
          <w:p w14:paraId="56131A6A" w14:textId="044168DC" w:rsidR="0098008C" w:rsidRPr="0098008C" w:rsidRDefault="0098008C" w:rsidP="0098008C">
            <w:r w:rsidRPr="0098008C">
              <w:t xml:space="preserve">program to </w:t>
            </w:r>
            <w:r w:rsidR="002607BC" w:rsidRPr="0098008C">
              <w:t>view.</w:t>
            </w:r>
          </w:p>
          <w:p w14:paraId="35E93371" w14:textId="77777777" w:rsidR="0098008C" w:rsidRPr="0098008C" w:rsidRDefault="0098008C" w:rsidP="0098008C">
            <w:r w:rsidRPr="0098008C">
              <w:t>statistically and</w:t>
            </w:r>
          </w:p>
          <w:p w14:paraId="4E675536" w14:textId="77777777" w:rsidR="0098008C" w:rsidRPr="0098008C" w:rsidRDefault="0098008C" w:rsidP="0098008C">
            <w:r w:rsidRPr="0098008C">
              <w:t>analyzed</w:t>
            </w:r>
          </w:p>
          <w:p w14:paraId="6D3CC651" w14:textId="77777777" w:rsidR="0098008C" w:rsidRPr="0098008C" w:rsidRDefault="0098008C" w:rsidP="0098008C">
            <w:r w:rsidRPr="0098008C">
              <w:t>CGPA trend</w:t>
            </w:r>
          </w:p>
          <w:p w14:paraId="4F90F920" w14:textId="77777777" w:rsidR="0098008C" w:rsidRPr="0098008C" w:rsidRDefault="0098008C" w:rsidP="0098008C">
            <w:r w:rsidRPr="0098008C">
              <w:t>of students or any</w:t>
            </w:r>
          </w:p>
          <w:p w14:paraId="07B22974" w14:textId="4904659F" w:rsidR="0098008C" w:rsidRPr="0098008C" w:rsidRDefault="002607BC" w:rsidP="0098008C">
            <w:r w:rsidRPr="0098008C">
              <w:t>individual’s</w:t>
            </w:r>
            <w:r w:rsidR="0098008C" w:rsidRPr="0098008C">
              <w:t xml:space="preserve"> student those</w:t>
            </w:r>
          </w:p>
          <w:p w14:paraId="58ECFF09" w14:textId="154CB8ED" w:rsidR="0098008C" w:rsidRPr="0098008C" w:rsidRDefault="0098008C" w:rsidP="0098008C">
            <w:r w:rsidRPr="0098008C">
              <w:t xml:space="preserve">who </w:t>
            </w:r>
            <w:r w:rsidR="002607BC" w:rsidRPr="0098008C">
              <w:t>attended.</w:t>
            </w:r>
          </w:p>
          <w:p w14:paraId="1700E971" w14:textId="77777777" w:rsidR="0098008C" w:rsidRPr="0098008C" w:rsidRDefault="0098008C" w:rsidP="0098008C">
            <w:r w:rsidRPr="0098008C">
              <w:t>the faculty’s</w:t>
            </w:r>
          </w:p>
          <w:p w14:paraId="1908607B" w14:textId="77777777" w:rsidR="0098008C" w:rsidRPr="0098008C" w:rsidRDefault="0098008C" w:rsidP="0098008C">
            <w:r w:rsidRPr="0098008C">
              <w:t>Section.</w:t>
            </w:r>
          </w:p>
          <w:p w14:paraId="716A0CA6"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0C741E77"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5DC16CE8" w14:textId="77777777" w:rsidR="0098008C" w:rsidRPr="0098008C" w:rsidRDefault="0098008C" w:rsidP="0098008C">
            <w:r w:rsidRPr="0098008C">
              <w:t>Computer/</w:t>
            </w:r>
          </w:p>
          <w:p w14:paraId="607BEA87" w14:textId="77777777" w:rsidR="0098008C" w:rsidRPr="0098008C" w:rsidRDefault="0098008C" w:rsidP="0098008C">
            <w:r w:rsidRPr="0098008C">
              <w:t>Laptop </w:t>
            </w:r>
          </w:p>
          <w:p w14:paraId="0CE12C9D" w14:textId="77777777" w:rsidR="0098008C" w:rsidRPr="0098008C" w:rsidRDefault="0098008C" w:rsidP="0098008C">
            <w:r w:rsidRPr="0098008C">
              <w:t>a) User will need a computer to access SPMS</w:t>
            </w:r>
          </w:p>
          <w:p w14:paraId="35794845" w14:textId="77777777" w:rsidR="0098008C" w:rsidRPr="0098008C" w:rsidRDefault="0098008C" w:rsidP="0098008C"/>
          <w:p w14:paraId="08D6529D" w14:textId="77777777" w:rsidR="0098008C" w:rsidRPr="0098008C" w:rsidRDefault="0098008C" w:rsidP="0098008C">
            <w:r w:rsidRPr="0098008C">
              <w:t>Printer</w:t>
            </w:r>
          </w:p>
          <w:p w14:paraId="212C18D2" w14:textId="77777777" w:rsidR="0098008C" w:rsidRPr="0098008C" w:rsidRDefault="0098008C" w:rsidP="0098008C">
            <w:r w:rsidRPr="0098008C">
              <w:t>a) Used to print out the report if need be.</w:t>
            </w:r>
          </w:p>
          <w:p w14:paraId="33C0E437" w14:textId="77777777" w:rsidR="0098008C" w:rsidRPr="0098008C" w:rsidRDefault="0098008C" w:rsidP="0098008C"/>
          <w:p w14:paraId="09FFE71A" w14:textId="77777777" w:rsidR="0098008C" w:rsidRPr="0098008C" w:rsidRDefault="0098008C" w:rsidP="0098008C">
            <w:r w:rsidRPr="0098008C">
              <w:t>Networking Devices </w:t>
            </w:r>
          </w:p>
          <w:p w14:paraId="3951911C" w14:textId="77777777" w:rsidR="0098008C" w:rsidRPr="0098008C" w:rsidRDefault="0098008C" w:rsidP="0098008C">
            <w:r w:rsidRPr="0098008C">
              <w:t>(Router, </w:t>
            </w:r>
          </w:p>
          <w:p w14:paraId="0938AFA6" w14:textId="77777777" w:rsidR="0098008C" w:rsidRPr="0098008C" w:rsidRDefault="0098008C" w:rsidP="0098008C">
            <w:r w:rsidRPr="0098008C">
              <w:t>Switch, </w:t>
            </w:r>
          </w:p>
          <w:p w14:paraId="5EB729ED" w14:textId="77777777" w:rsidR="0098008C" w:rsidRPr="0098008C" w:rsidRDefault="0098008C" w:rsidP="0098008C">
            <w:r w:rsidRPr="0098008C">
              <w:t>Bridge, Hub): </w:t>
            </w:r>
          </w:p>
          <w:p w14:paraId="33D052E6" w14:textId="77777777" w:rsidR="0098008C" w:rsidRPr="0098008C" w:rsidRDefault="0098008C" w:rsidP="0098008C"/>
          <w:p w14:paraId="5A090750" w14:textId="77777777" w:rsidR="0098008C" w:rsidRPr="0098008C" w:rsidRDefault="0098008C" w:rsidP="0098008C">
            <w:r w:rsidRPr="0098008C">
              <w:t>a) Used to</w:t>
            </w:r>
          </w:p>
          <w:p w14:paraId="276A6606" w14:textId="77777777" w:rsidR="0098008C" w:rsidRPr="0098008C" w:rsidRDefault="0098008C" w:rsidP="0098008C">
            <w:r w:rsidRPr="0098008C">
              <w:t>access the</w:t>
            </w:r>
          </w:p>
          <w:p w14:paraId="37D8C57A" w14:textId="77777777" w:rsidR="0098008C" w:rsidRPr="0098008C" w:rsidRDefault="0098008C" w:rsidP="0098008C">
            <w:r w:rsidRPr="0098008C">
              <w:t>Internet.</w:t>
            </w:r>
          </w:p>
          <w:p w14:paraId="121CB63C"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tcPr>
          <w:p w14:paraId="7287D843" w14:textId="77777777" w:rsidR="0098008C" w:rsidRPr="0098008C" w:rsidRDefault="0098008C" w:rsidP="0098008C">
            <w:r w:rsidRPr="0098008C">
              <w:lastRenderedPageBreak/>
              <w:t>Operating</w:t>
            </w:r>
          </w:p>
          <w:p w14:paraId="60807295" w14:textId="77777777" w:rsidR="0098008C" w:rsidRPr="0098008C" w:rsidRDefault="0098008C" w:rsidP="0098008C">
            <w:r w:rsidRPr="0098008C">
              <w:t>Software</w:t>
            </w:r>
          </w:p>
          <w:p w14:paraId="3AB89BDD" w14:textId="77777777" w:rsidR="0098008C" w:rsidRPr="0098008C" w:rsidRDefault="0098008C" w:rsidP="0098008C">
            <w:r w:rsidRPr="0098008C">
              <w:t>a) The user uses it to execute SPMS 2.0</w:t>
            </w:r>
          </w:p>
          <w:p w14:paraId="5740500A" w14:textId="77777777" w:rsidR="0098008C" w:rsidRPr="0098008C" w:rsidRDefault="0098008C" w:rsidP="0098008C"/>
          <w:p w14:paraId="594B78E8" w14:textId="77777777" w:rsidR="0098008C" w:rsidRPr="0098008C" w:rsidRDefault="0098008C" w:rsidP="0098008C">
            <w:r w:rsidRPr="0098008C">
              <w:t>SPMS</w:t>
            </w:r>
          </w:p>
          <w:p w14:paraId="3F6A3DFD" w14:textId="77777777" w:rsidR="0098008C" w:rsidRPr="0098008C" w:rsidRDefault="0098008C" w:rsidP="0098008C">
            <w:r w:rsidRPr="0098008C">
              <w:t>a) A performance trend will be generated by the software.</w:t>
            </w:r>
          </w:p>
        </w:tc>
        <w:tc>
          <w:tcPr>
            <w:tcW w:w="1531" w:type="dxa"/>
            <w:tcBorders>
              <w:top w:val="single" w:sz="4" w:space="0" w:color="auto"/>
              <w:left w:val="single" w:sz="4" w:space="0" w:color="auto"/>
              <w:bottom w:val="single" w:sz="4" w:space="0" w:color="auto"/>
              <w:right w:val="single" w:sz="4" w:space="0" w:color="auto"/>
            </w:tcBorders>
            <w:hideMark/>
          </w:tcPr>
          <w:p w14:paraId="69D8E75A" w14:textId="77777777" w:rsidR="0098008C" w:rsidRPr="0098008C" w:rsidRDefault="0098008C" w:rsidP="0098008C">
            <w:r w:rsidRPr="0098008C">
              <w:t>SPMS</w:t>
            </w:r>
          </w:p>
          <w:p w14:paraId="41305CBC" w14:textId="77777777" w:rsidR="0098008C" w:rsidRPr="0098008C" w:rsidRDefault="0098008C" w:rsidP="0098008C">
            <w:r w:rsidRPr="0098008C">
              <w:t>Database</w:t>
            </w:r>
          </w:p>
          <w:p w14:paraId="7762677E" w14:textId="77777777" w:rsidR="0098008C" w:rsidRPr="0098008C" w:rsidRDefault="0098008C" w:rsidP="0098008C">
            <w:r w:rsidRPr="0098008C">
              <w:t>a) Obtain performance using the database.</w:t>
            </w:r>
          </w:p>
        </w:tc>
        <w:tc>
          <w:tcPr>
            <w:tcW w:w="1351" w:type="dxa"/>
            <w:tcBorders>
              <w:top w:val="single" w:sz="4" w:space="0" w:color="auto"/>
              <w:left w:val="single" w:sz="4" w:space="0" w:color="auto"/>
              <w:bottom w:val="single" w:sz="4" w:space="0" w:color="auto"/>
              <w:right w:val="single" w:sz="4" w:space="0" w:color="auto"/>
            </w:tcBorders>
            <w:hideMark/>
          </w:tcPr>
          <w:p w14:paraId="15294CC1" w14:textId="77777777" w:rsidR="0098008C" w:rsidRPr="0098008C" w:rsidRDefault="0098008C" w:rsidP="0098008C">
            <w:r w:rsidRPr="0098008C">
              <w:t>Internet</w:t>
            </w:r>
          </w:p>
          <w:p w14:paraId="6C7244E1" w14:textId="77777777" w:rsidR="0098008C" w:rsidRPr="0098008C" w:rsidRDefault="0098008C" w:rsidP="0098008C">
            <w:r w:rsidRPr="0098008C">
              <w:t>a) To login into and access the SPMS it is used.</w:t>
            </w:r>
          </w:p>
        </w:tc>
      </w:tr>
      <w:tr w:rsidR="0098008C" w:rsidRPr="0098008C" w14:paraId="3DC4CB26"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481C07" w14:textId="77777777" w:rsidR="0098008C" w:rsidRPr="0098008C" w:rsidRDefault="0098008C" w:rsidP="0098008C">
            <w:r w:rsidRPr="0098008C">
              <w:lastRenderedPageBreak/>
              <w:t>Course-wise student performance based on CGPA</w:t>
            </w:r>
          </w:p>
        </w:tc>
        <w:tc>
          <w:tcPr>
            <w:tcW w:w="1344" w:type="dxa"/>
            <w:tcBorders>
              <w:top w:val="single" w:sz="4" w:space="0" w:color="auto"/>
              <w:left w:val="single" w:sz="4" w:space="0" w:color="auto"/>
              <w:bottom w:val="single" w:sz="4" w:space="0" w:color="auto"/>
              <w:right w:val="single" w:sz="4" w:space="0" w:color="auto"/>
            </w:tcBorders>
          </w:tcPr>
          <w:p w14:paraId="7D67F681" w14:textId="77777777" w:rsidR="0098008C" w:rsidRPr="0098008C" w:rsidRDefault="0098008C" w:rsidP="0098008C">
            <w:r w:rsidRPr="0098008C">
              <w:t>Student:</w:t>
            </w:r>
          </w:p>
          <w:p w14:paraId="1868BB63" w14:textId="77777777" w:rsidR="0098008C" w:rsidRPr="0098008C" w:rsidRDefault="0098008C" w:rsidP="0098008C">
            <w:pPr>
              <w:rPr>
                <w:b/>
                <w:bCs/>
              </w:rPr>
            </w:pPr>
            <w:r w:rsidRPr="0098008C">
              <w:t>a) Logs into the system</w:t>
            </w:r>
          </w:p>
          <w:p w14:paraId="04E976A5" w14:textId="77777777" w:rsidR="0098008C" w:rsidRPr="0098008C" w:rsidRDefault="0098008C" w:rsidP="0098008C">
            <w:r w:rsidRPr="0098008C">
              <w:t>using</w:t>
            </w:r>
          </w:p>
          <w:p w14:paraId="0B795BD4" w14:textId="77777777" w:rsidR="0098008C" w:rsidRPr="0098008C" w:rsidRDefault="0098008C" w:rsidP="0098008C">
            <w:r w:rsidRPr="0098008C">
              <w:t>Student-ID</w:t>
            </w:r>
          </w:p>
          <w:p w14:paraId="49C49D38" w14:textId="77777777" w:rsidR="0098008C" w:rsidRPr="0098008C" w:rsidRDefault="0098008C" w:rsidP="0098008C">
            <w:r w:rsidRPr="0098008C">
              <w:t>and</w:t>
            </w:r>
          </w:p>
          <w:p w14:paraId="16D058F2" w14:textId="77777777" w:rsidR="0098008C" w:rsidRPr="0098008C" w:rsidRDefault="0098008C" w:rsidP="0098008C">
            <w:r w:rsidRPr="0098008C">
              <w:t>password.</w:t>
            </w:r>
          </w:p>
          <w:p w14:paraId="51F0E918" w14:textId="77777777" w:rsidR="0098008C" w:rsidRPr="0098008C" w:rsidRDefault="0098008C" w:rsidP="0098008C">
            <w:r w:rsidRPr="0098008C">
              <w:t>b) Inputs the</w:t>
            </w:r>
          </w:p>
          <w:p w14:paraId="222B2BDE" w14:textId="77777777" w:rsidR="0098008C" w:rsidRPr="0098008C" w:rsidRDefault="0098008C" w:rsidP="0098008C">
            <w:r w:rsidRPr="0098008C">
              <w:t>course</w:t>
            </w:r>
          </w:p>
          <w:p w14:paraId="6D3E9792" w14:textId="77777777" w:rsidR="0098008C" w:rsidRPr="0098008C" w:rsidRDefault="0098008C" w:rsidP="0098008C">
            <w:r w:rsidRPr="0098008C">
              <w:t>c) View self</w:t>
            </w:r>
          </w:p>
          <w:p w14:paraId="1549B786" w14:textId="77777777" w:rsidR="0098008C" w:rsidRPr="0098008C" w:rsidRDefault="0098008C" w:rsidP="0098008C">
            <w:r w:rsidRPr="0098008C">
              <w:t>GPA for the</w:t>
            </w:r>
          </w:p>
          <w:p w14:paraId="48125058" w14:textId="77777777" w:rsidR="0098008C" w:rsidRPr="0098008C" w:rsidRDefault="0098008C" w:rsidP="0098008C">
            <w:pPr>
              <w:rPr>
                <w:b/>
                <w:bCs/>
              </w:rPr>
            </w:pPr>
            <w:r w:rsidRPr="0098008C">
              <w:t>course.</w:t>
            </w:r>
            <w:r w:rsidRPr="0098008C">
              <w:br/>
            </w:r>
            <w:r w:rsidRPr="0098008C">
              <w:rPr>
                <w:b/>
                <w:bCs/>
              </w:rPr>
              <w:t>Admin:</w:t>
            </w:r>
          </w:p>
          <w:p w14:paraId="01A11072" w14:textId="77777777" w:rsidR="0098008C" w:rsidRPr="0098008C" w:rsidRDefault="0098008C" w:rsidP="0098008C">
            <w:pPr>
              <w:rPr>
                <w:b/>
                <w:bCs/>
              </w:rPr>
            </w:pPr>
            <w:r w:rsidRPr="0098008C">
              <w:t>a) Logs into the System</w:t>
            </w:r>
          </w:p>
          <w:p w14:paraId="1B009C0A" w14:textId="77777777" w:rsidR="0098008C" w:rsidRPr="0098008C" w:rsidRDefault="0098008C" w:rsidP="0098008C">
            <w:r w:rsidRPr="0098008C">
              <w:t>using User-ID and</w:t>
            </w:r>
          </w:p>
          <w:p w14:paraId="016EEF13" w14:textId="77777777" w:rsidR="0098008C" w:rsidRPr="0098008C" w:rsidRDefault="0098008C" w:rsidP="0098008C">
            <w:r w:rsidRPr="0098008C">
              <w:t>password.</w:t>
            </w:r>
          </w:p>
          <w:p w14:paraId="17D656CD" w14:textId="77777777" w:rsidR="0098008C" w:rsidRPr="0098008C" w:rsidRDefault="0098008C" w:rsidP="0098008C">
            <w:r w:rsidRPr="0098008C">
              <w:t>b) Inputs the desired time-</w:t>
            </w:r>
          </w:p>
          <w:p w14:paraId="14CCBCB9" w14:textId="77777777" w:rsidR="0098008C" w:rsidRPr="0098008C" w:rsidRDefault="0098008C" w:rsidP="0098008C">
            <w:r w:rsidRPr="0098008C">
              <w:t>period</w:t>
            </w:r>
          </w:p>
          <w:p w14:paraId="0D70BC0F" w14:textId="77777777" w:rsidR="0098008C" w:rsidRPr="0098008C" w:rsidRDefault="0098008C" w:rsidP="0098008C">
            <w:r w:rsidRPr="0098008C">
              <w:t>Course-ID</w:t>
            </w:r>
          </w:p>
          <w:p w14:paraId="38EB3D6D" w14:textId="77777777" w:rsidR="0098008C" w:rsidRPr="0098008C" w:rsidRDefault="0098008C" w:rsidP="0098008C">
            <w:r w:rsidRPr="0098008C">
              <w:t>c) View statistically analyzed</w:t>
            </w:r>
          </w:p>
          <w:p w14:paraId="33A05E5B" w14:textId="77777777" w:rsidR="0098008C" w:rsidRPr="0098008C" w:rsidRDefault="0098008C" w:rsidP="0098008C">
            <w:r w:rsidRPr="0098008C">
              <w:t>GPA trend of</w:t>
            </w:r>
          </w:p>
          <w:p w14:paraId="2A50A825" w14:textId="77777777" w:rsidR="0098008C" w:rsidRPr="0098008C" w:rsidRDefault="0098008C" w:rsidP="0098008C">
            <w:r w:rsidRPr="0098008C">
              <w:t>Students.</w:t>
            </w:r>
          </w:p>
          <w:p w14:paraId="734F5A2C" w14:textId="77777777" w:rsidR="0098008C" w:rsidRPr="0098008C" w:rsidRDefault="0098008C" w:rsidP="0098008C"/>
          <w:p w14:paraId="464335CE" w14:textId="77777777" w:rsidR="0098008C" w:rsidRPr="0098008C" w:rsidRDefault="0098008C" w:rsidP="0098008C">
            <w:r w:rsidRPr="0098008C">
              <w:t>Faculty:</w:t>
            </w:r>
          </w:p>
          <w:p w14:paraId="1B74085D" w14:textId="77777777" w:rsidR="0098008C" w:rsidRPr="0098008C" w:rsidRDefault="0098008C" w:rsidP="0098008C">
            <w:r w:rsidRPr="0098008C">
              <w:t>a) Logs into the System</w:t>
            </w:r>
          </w:p>
          <w:p w14:paraId="4D719A2C" w14:textId="77777777" w:rsidR="0098008C" w:rsidRPr="0098008C" w:rsidRDefault="0098008C" w:rsidP="0098008C">
            <w:r w:rsidRPr="0098008C">
              <w:t>using</w:t>
            </w:r>
          </w:p>
          <w:p w14:paraId="1A346147" w14:textId="77777777" w:rsidR="0098008C" w:rsidRPr="0098008C" w:rsidRDefault="0098008C" w:rsidP="0098008C">
            <w:r w:rsidRPr="0098008C">
              <w:t>Faculty-ID</w:t>
            </w:r>
          </w:p>
          <w:p w14:paraId="6684ABB8" w14:textId="77777777" w:rsidR="0098008C" w:rsidRPr="0098008C" w:rsidRDefault="0098008C" w:rsidP="0098008C">
            <w:r w:rsidRPr="0098008C">
              <w:t>and</w:t>
            </w:r>
          </w:p>
          <w:p w14:paraId="0ABCA443" w14:textId="77777777" w:rsidR="0098008C" w:rsidRPr="0098008C" w:rsidRDefault="0098008C" w:rsidP="0098008C">
            <w:r w:rsidRPr="0098008C">
              <w:t>password.</w:t>
            </w:r>
          </w:p>
          <w:p w14:paraId="01F65FD5" w14:textId="77777777" w:rsidR="0098008C" w:rsidRPr="0098008C" w:rsidRDefault="0098008C" w:rsidP="0098008C">
            <w:r w:rsidRPr="0098008C">
              <w:t>b) Inputs the</w:t>
            </w:r>
          </w:p>
          <w:p w14:paraId="63C71869" w14:textId="77777777" w:rsidR="0098008C" w:rsidRPr="0098008C" w:rsidRDefault="0098008C" w:rsidP="0098008C">
            <w:r w:rsidRPr="0098008C">
              <w:t>desired time</w:t>
            </w:r>
          </w:p>
          <w:p w14:paraId="68007087" w14:textId="77777777" w:rsidR="0098008C" w:rsidRPr="0098008C" w:rsidRDefault="0098008C" w:rsidP="0098008C">
            <w:r w:rsidRPr="0098008C">
              <w:t>-</w:t>
            </w:r>
          </w:p>
          <w:p w14:paraId="73E9C99A" w14:textId="77777777" w:rsidR="0098008C" w:rsidRPr="0098008C" w:rsidRDefault="0098008C" w:rsidP="0098008C">
            <w:r w:rsidRPr="0098008C">
              <w:t>period</w:t>
            </w:r>
          </w:p>
          <w:p w14:paraId="6AE7FBA0" w14:textId="77777777" w:rsidR="0098008C" w:rsidRPr="0098008C" w:rsidRDefault="0098008C" w:rsidP="0098008C">
            <w:r w:rsidRPr="0098008C">
              <w:t>Course-ID</w:t>
            </w:r>
          </w:p>
          <w:p w14:paraId="60AD0B81" w14:textId="77777777" w:rsidR="0098008C" w:rsidRPr="0098008C" w:rsidRDefault="0098008C" w:rsidP="0098008C">
            <w:r w:rsidRPr="0098008C">
              <w:t>under the</w:t>
            </w:r>
          </w:p>
          <w:p w14:paraId="699F40BB" w14:textId="77777777" w:rsidR="0098008C" w:rsidRPr="0098008C" w:rsidRDefault="0098008C" w:rsidP="0098008C">
            <w:r w:rsidRPr="0098008C">
              <w:t>faculty</w:t>
            </w:r>
          </w:p>
          <w:p w14:paraId="1D834337" w14:textId="77777777" w:rsidR="0098008C" w:rsidRPr="0098008C" w:rsidRDefault="0098008C" w:rsidP="0098008C">
            <w:r w:rsidRPr="0098008C">
              <w:t>c)view</w:t>
            </w:r>
          </w:p>
          <w:p w14:paraId="4FB6636E" w14:textId="5C6CA0E0" w:rsidR="0098008C" w:rsidRPr="0098008C" w:rsidRDefault="0098008C" w:rsidP="0098008C">
            <w:r w:rsidRPr="0098008C">
              <w:t xml:space="preserve">statistically </w:t>
            </w:r>
            <w:r w:rsidR="002607BC" w:rsidRPr="0098008C">
              <w:t>analyzed.</w:t>
            </w:r>
          </w:p>
          <w:p w14:paraId="2311539F" w14:textId="77777777" w:rsidR="0098008C" w:rsidRPr="0098008C" w:rsidRDefault="0098008C" w:rsidP="0098008C">
            <w:r w:rsidRPr="0098008C">
              <w:t>GPA trend of</w:t>
            </w:r>
          </w:p>
          <w:p w14:paraId="6AC1BA60" w14:textId="77777777" w:rsidR="0098008C" w:rsidRPr="0098008C" w:rsidRDefault="0098008C" w:rsidP="0098008C">
            <w:r w:rsidRPr="0098008C">
              <w:lastRenderedPageBreak/>
              <w:t>students who faculty’s</w:t>
            </w:r>
          </w:p>
          <w:p w14:paraId="2517D6E2" w14:textId="77777777" w:rsidR="0098008C" w:rsidRPr="0098008C" w:rsidRDefault="0098008C" w:rsidP="0098008C">
            <w:r w:rsidRPr="0098008C">
              <w:t>section.</w:t>
            </w:r>
          </w:p>
          <w:p w14:paraId="1E9B660F"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4AA70BA4"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05766348" w14:textId="77777777" w:rsidR="0098008C" w:rsidRPr="0098008C" w:rsidRDefault="0098008C" w:rsidP="0098008C">
            <w:r w:rsidRPr="0098008C">
              <w:t>Computer/</w:t>
            </w:r>
          </w:p>
          <w:p w14:paraId="29CB6653" w14:textId="77777777" w:rsidR="0098008C" w:rsidRPr="0098008C" w:rsidRDefault="0098008C" w:rsidP="0098008C">
            <w:r w:rsidRPr="0098008C">
              <w:t>Laptop </w:t>
            </w:r>
          </w:p>
          <w:p w14:paraId="7B213539" w14:textId="77777777" w:rsidR="0098008C" w:rsidRPr="0098008C" w:rsidRDefault="0098008C" w:rsidP="0098008C">
            <w:r w:rsidRPr="0098008C">
              <w:t>a) User will need a computer to access SPMS</w:t>
            </w:r>
          </w:p>
          <w:p w14:paraId="4403B8F4" w14:textId="77777777" w:rsidR="0098008C" w:rsidRPr="0098008C" w:rsidRDefault="0098008C" w:rsidP="0098008C"/>
          <w:p w14:paraId="5DDB3C2F" w14:textId="77777777" w:rsidR="0098008C" w:rsidRPr="0098008C" w:rsidRDefault="0098008C" w:rsidP="0098008C">
            <w:r w:rsidRPr="0098008C">
              <w:t>Printer</w:t>
            </w:r>
          </w:p>
          <w:p w14:paraId="3EA0C538" w14:textId="77777777" w:rsidR="0098008C" w:rsidRPr="0098008C" w:rsidRDefault="0098008C" w:rsidP="0098008C">
            <w:pPr>
              <w:rPr>
                <w:b/>
                <w:bCs/>
              </w:rPr>
            </w:pPr>
            <w:r w:rsidRPr="0098008C">
              <w:t>a) Used to print out the report if need be.</w:t>
            </w:r>
          </w:p>
          <w:p w14:paraId="38BACFA2" w14:textId="77777777" w:rsidR="0098008C" w:rsidRPr="0098008C" w:rsidRDefault="0098008C" w:rsidP="0098008C"/>
          <w:p w14:paraId="71BC4EF8" w14:textId="77777777" w:rsidR="0098008C" w:rsidRPr="0098008C" w:rsidRDefault="0098008C" w:rsidP="0098008C">
            <w:r w:rsidRPr="0098008C">
              <w:t>Networking Devices </w:t>
            </w:r>
          </w:p>
          <w:p w14:paraId="602E671E" w14:textId="77777777" w:rsidR="0098008C" w:rsidRPr="0098008C" w:rsidRDefault="0098008C" w:rsidP="0098008C">
            <w:r w:rsidRPr="0098008C">
              <w:t>(Router, </w:t>
            </w:r>
          </w:p>
          <w:p w14:paraId="6F36E0CF" w14:textId="77777777" w:rsidR="0098008C" w:rsidRPr="0098008C" w:rsidRDefault="0098008C" w:rsidP="0098008C">
            <w:r w:rsidRPr="0098008C">
              <w:t>Switch, </w:t>
            </w:r>
          </w:p>
          <w:p w14:paraId="275B4928" w14:textId="77777777" w:rsidR="0098008C" w:rsidRPr="0098008C" w:rsidRDefault="0098008C" w:rsidP="0098008C">
            <w:r w:rsidRPr="0098008C">
              <w:t>Bridge, Hub):</w:t>
            </w:r>
          </w:p>
          <w:p w14:paraId="741242FE" w14:textId="77777777" w:rsidR="0098008C" w:rsidRPr="0098008C" w:rsidRDefault="0098008C" w:rsidP="0098008C">
            <w:r w:rsidRPr="0098008C">
              <w:t>a) Used to</w:t>
            </w:r>
          </w:p>
          <w:p w14:paraId="7BA104B4" w14:textId="77777777" w:rsidR="0098008C" w:rsidRPr="0098008C" w:rsidRDefault="0098008C" w:rsidP="0098008C">
            <w:r w:rsidRPr="0098008C">
              <w:t>access the</w:t>
            </w:r>
          </w:p>
          <w:p w14:paraId="6B3E6619" w14:textId="77777777" w:rsidR="0098008C" w:rsidRPr="0098008C" w:rsidRDefault="0098008C" w:rsidP="0098008C">
            <w:r w:rsidRPr="0098008C">
              <w:t>Internet.</w:t>
            </w:r>
          </w:p>
          <w:p w14:paraId="53DFBEE6"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49AB5419" w14:textId="77777777" w:rsidR="0098008C" w:rsidRPr="0098008C" w:rsidRDefault="0098008C" w:rsidP="0098008C">
            <w:r w:rsidRPr="0098008C">
              <w:t>SPMS</w:t>
            </w:r>
          </w:p>
          <w:p w14:paraId="4CC6150E" w14:textId="77777777" w:rsidR="0098008C" w:rsidRPr="0098008C" w:rsidRDefault="0098008C" w:rsidP="0098008C">
            <w:r w:rsidRPr="0098008C">
              <w:t>a) A performance trend based on GPA will be generated by the software.</w:t>
            </w:r>
          </w:p>
        </w:tc>
        <w:tc>
          <w:tcPr>
            <w:tcW w:w="1531" w:type="dxa"/>
            <w:tcBorders>
              <w:top w:val="single" w:sz="4" w:space="0" w:color="auto"/>
              <w:left w:val="single" w:sz="4" w:space="0" w:color="auto"/>
              <w:bottom w:val="single" w:sz="4" w:space="0" w:color="auto"/>
              <w:right w:val="single" w:sz="4" w:space="0" w:color="auto"/>
            </w:tcBorders>
            <w:hideMark/>
          </w:tcPr>
          <w:p w14:paraId="662288FC" w14:textId="77777777" w:rsidR="0098008C" w:rsidRPr="0098008C" w:rsidRDefault="0098008C" w:rsidP="0098008C">
            <w:r w:rsidRPr="0098008C">
              <w:t>SPMS</w:t>
            </w:r>
          </w:p>
          <w:p w14:paraId="55EE0FA6" w14:textId="77777777" w:rsidR="0098008C" w:rsidRPr="0098008C" w:rsidRDefault="0098008C" w:rsidP="0098008C">
            <w:r w:rsidRPr="0098008C">
              <w:t>Database</w:t>
            </w:r>
          </w:p>
          <w:p w14:paraId="28DB46EC" w14:textId="77777777" w:rsidR="0098008C" w:rsidRPr="0098008C" w:rsidRDefault="0098008C" w:rsidP="0098008C">
            <w:r w:rsidRPr="0098008C">
              <w:t>a) Here, the performance will be stored and updated.</w:t>
            </w:r>
          </w:p>
        </w:tc>
        <w:tc>
          <w:tcPr>
            <w:tcW w:w="1351" w:type="dxa"/>
            <w:tcBorders>
              <w:top w:val="single" w:sz="4" w:space="0" w:color="auto"/>
              <w:left w:val="single" w:sz="4" w:space="0" w:color="auto"/>
              <w:bottom w:val="single" w:sz="4" w:space="0" w:color="auto"/>
              <w:right w:val="single" w:sz="4" w:space="0" w:color="auto"/>
            </w:tcBorders>
            <w:hideMark/>
          </w:tcPr>
          <w:p w14:paraId="7F3C899F" w14:textId="77777777" w:rsidR="0098008C" w:rsidRPr="0098008C" w:rsidRDefault="0098008C" w:rsidP="0098008C">
            <w:r w:rsidRPr="0098008C">
              <w:t>Internet</w:t>
            </w:r>
          </w:p>
          <w:p w14:paraId="50789A50" w14:textId="77777777" w:rsidR="0098008C" w:rsidRPr="0098008C" w:rsidRDefault="0098008C" w:rsidP="0098008C">
            <w:r w:rsidRPr="0098008C">
              <w:t>a) To login into and access the SPMS it is used.</w:t>
            </w:r>
          </w:p>
        </w:tc>
      </w:tr>
      <w:tr w:rsidR="0098008C" w:rsidRPr="0098008C" w14:paraId="38F1436F"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B253B6" w14:textId="77777777" w:rsidR="0098008C" w:rsidRPr="0098008C" w:rsidRDefault="0098008C" w:rsidP="0098008C">
            <w:r w:rsidRPr="0098008C">
              <w:lastRenderedPageBreak/>
              <w:t>Selective Number of Instructor-wise student performance based on the GPA</w:t>
            </w:r>
          </w:p>
        </w:tc>
        <w:tc>
          <w:tcPr>
            <w:tcW w:w="1344" w:type="dxa"/>
            <w:tcBorders>
              <w:top w:val="single" w:sz="4" w:space="0" w:color="auto"/>
              <w:left w:val="single" w:sz="4" w:space="0" w:color="auto"/>
              <w:bottom w:val="single" w:sz="4" w:space="0" w:color="auto"/>
              <w:right w:val="single" w:sz="4" w:space="0" w:color="auto"/>
            </w:tcBorders>
          </w:tcPr>
          <w:p w14:paraId="71423DF6" w14:textId="77777777" w:rsidR="0098008C" w:rsidRPr="0098008C" w:rsidRDefault="0098008C" w:rsidP="0098008C">
            <w:r w:rsidRPr="0098008C">
              <w:t xml:space="preserve">Admin: </w:t>
            </w:r>
          </w:p>
          <w:p w14:paraId="15500633" w14:textId="77777777" w:rsidR="0098008C" w:rsidRPr="0098008C" w:rsidRDefault="0098008C" w:rsidP="0098008C">
            <w:r w:rsidRPr="0098008C">
              <w:t>a) Logs into the system</w:t>
            </w:r>
          </w:p>
          <w:p w14:paraId="3A0A8182" w14:textId="77777777" w:rsidR="0098008C" w:rsidRPr="0098008C" w:rsidRDefault="0098008C" w:rsidP="0098008C">
            <w:r w:rsidRPr="0098008C">
              <w:t>using User-ID and</w:t>
            </w:r>
          </w:p>
          <w:p w14:paraId="40172DCC" w14:textId="77777777" w:rsidR="0098008C" w:rsidRPr="0098008C" w:rsidRDefault="0098008C" w:rsidP="0098008C">
            <w:r w:rsidRPr="0098008C">
              <w:t>password.</w:t>
            </w:r>
          </w:p>
          <w:p w14:paraId="5444AF38" w14:textId="77777777" w:rsidR="0098008C" w:rsidRPr="0098008C" w:rsidRDefault="0098008C" w:rsidP="0098008C">
            <w:r w:rsidRPr="0098008C">
              <w:t>b) Inputs the</w:t>
            </w:r>
          </w:p>
          <w:p w14:paraId="6A02D574" w14:textId="77777777" w:rsidR="0098008C" w:rsidRPr="0098008C" w:rsidRDefault="0098008C" w:rsidP="0098008C">
            <w:r w:rsidRPr="0098008C">
              <w:t>desired time-</w:t>
            </w:r>
          </w:p>
          <w:p w14:paraId="09C3A261" w14:textId="77777777" w:rsidR="0098008C" w:rsidRPr="0098008C" w:rsidRDefault="0098008C" w:rsidP="0098008C">
            <w:r w:rsidRPr="0098008C">
              <w:t>period</w:t>
            </w:r>
          </w:p>
          <w:p w14:paraId="3139118C" w14:textId="77777777" w:rsidR="0098008C" w:rsidRPr="0098008C" w:rsidRDefault="0098008C" w:rsidP="0098008C">
            <w:r w:rsidRPr="0098008C">
              <w:t>Course-ID</w:t>
            </w:r>
          </w:p>
          <w:p w14:paraId="7562E513" w14:textId="77777777" w:rsidR="0098008C" w:rsidRPr="0098008C" w:rsidRDefault="0098008C" w:rsidP="0098008C">
            <w:r w:rsidRPr="0098008C">
              <w:t>c)View</w:t>
            </w:r>
          </w:p>
          <w:p w14:paraId="6DFAF319" w14:textId="77777777" w:rsidR="0098008C" w:rsidRPr="0098008C" w:rsidRDefault="0098008C" w:rsidP="0098008C">
            <w:r w:rsidRPr="0098008C">
              <w:t>statistically</w:t>
            </w:r>
          </w:p>
          <w:p w14:paraId="4F4D072F" w14:textId="77777777" w:rsidR="0098008C" w:rsidRPr="0098008C" w:rsidRDefault="0098008C" w:rsidP="0098008C">
            <w:r w:rsidRPr="0098008C">
              <w:t>analyzed</w:t>
            </w:r>
          </w:p>
          <w:p w14:paraId="59196EB7" w14:textId="77777777" w:rsidR="0098008C" w:rsidRPr="0098008C" w:rsidRDefault="0098008C" w:rsidP="0098008C">
            <w:r w:rsidRPr="0098008C">
              <w:t>GPA trend of</w:t>
            </w:r>
          </w:p>
          <w:p w14:paraId="3FB937C0" w14:textId="77777777" w:rsidR="0098008C" w:rsidRPr="0098008C" w:rsidRDefault="0098008C" w:rsidP="0098008C">
            <w:r w:rsidRPr="0098008C">
              <w:t>students for a</w:t>
            </w:r>
          </w:p>
          <w:p w14:paraId="3F9C8F5A" w14:textId="77777777" w:rsidR="0098008C" w:rsidRPr="0098008C" w:rsidRDefault="0098008C" w:rsidP="0098008C">
            <w:r w:rsidRPr="0098008C">
              <w:t>selective</w:t>
            </w:r>
          </w:p>
          <w:p w14:paraId="743437EC" w14:textId="77777777" w:rsidR="0098008C" w:rsidRPr="0098008C" w:rsidRDefault="0098008C" w:rsidP="0098008C">
            <w:r w:rsidRPr="0098008C">
              <w:t>number of</w:t>
            </w:r>
          </w:p>
          <w:p w14:paraId="12525CD6" w14:textId="77777777" w:rsidR="0098008C" w:rsidRPr="0098008C" w:rsidRDefault="0098008C" w:rsidP="0098008C">
            <w:r w:rsidRPr="0098008C">
              <w:t>Instructors.</w:t>
            </w:r>
          </w:p>
          <w:p w14:paraId="7CC03A35" w14:textId="77777777" w:rsidR="0098008C" w:rsidRPr="0098008C" w:rsidRDefault="0098008C" w:rsidP="0098008C"/>
          <w:p w14:paraId="7585F37E" w14:textId="77777777" w:rsidR="0098008C" w:rsidRPr="0098008C" w:rsidRDefault="0098008C" w:rsidP="0098008C">
            <w:r w:rsidRPr="0098008C">
              <w:t>Faculty:</w:t>
            </w:r>
          </w:p>
          <w:p w14:paraId="2EDB2CE0" w14:textId="77777777" w:rsidR="0098008C" w:rsidRPr="0098008C" w:rsidRDefault="0098008C" w:rsidP="0098008C">
            <w:r w:rsidRPr="0098008C">
              <w:t>a) Logs into the system</w:t>
            </w:r>
          </w:p>
          <w:p w14:paraId="295549D8" w14:textId="77777777" w:rsidR="0098008C" w:rsidRPr="0098008C" w:rsidRDefault="0098008C" w:rsidP="0098008C">
            <w:r w:rsidRPr="0098008C">
              <w:t>using</w:t>
            </w:r>
          </w:p>
          <w:p w14:paraId="47FEAD59" w14:textId="77777777" w:rsidR="0098008C" w:rsidRPr="0098008C" w:rsidRDefault="0098008C" w:rsidP="0098008C">
            <w:r w:rsidRPr="0098008C">
              <w:t>Faculty-ID</w:t>
            </w:r>
          </w:p>
          <w:p w14:paraId="104D0CEC" w14:textId="77777777" w:rsidR="0098008C" w:rsidRPr="0098008C" w:rsidRDefault="0098008C" w:rsidP="0098008C">
            <w:r w:rsidRPr="0098008C">
              <w:t>and</w:t>
            </w:r>
          </w:p>
          <w:p w14:paraId="76F56830" w14:textId="77777777" w:rsidR="0098008C" w:rsidRPr="0098008C" w:rsidRDefault="0098008C" w:rsidP="0098008C">
            <w:r w:rsidRPr="0098008C">
              <w:t>password.</w:t>
            </w:r>
          </w:p>
          <w:p w14:paraId="3FAAEAF4" w14:textId="77777777" w:rsidR="0098008C" w:rsidRPr="0098008C" w:rsidRDefault="0098008C" w:rsidP="0098008C">
            <w:r w:rsidRPr="0098008C">
              <w:t>b) Inputs the</w:t>
            </w:r>
          </w:p>
          <w:p w14:paraId="1B0473AD" w14:textId="77777777" w:rsidR="0098008C" w:rsidRPr="0098008C" w:rsidRDefault="0098008C" w:rsidP="0098008C">
            <w:r w:rsidRPr="0098008C">
              <w:t>desired time -</w:t>
            </w:r>
          </w:p>
          <w:p w14:paraId="14D66FF1" w14:textId="77777777" w:rsidR="0098008C" w:rsidRPr="0098008C" w:rsidRDefault="0098008C" w:rsidP="0098008C">
            <w:r w:rsidRPr="0098008C">
              <w:t>period &amp;</w:t>
            </w:r>
          </w:p>
          <w:p w14:paraId="01913DF5" w14:textId="77777777" w:rsidR="0098008C" w:rsidRPr="0098008C" w:rsidRDefault="0098008C" w:rsidP="0098008C">
            <w:r w:rsidRPr="0098008C">
              <w:t>Course-ID</w:t>
            </w:r>
          </w:p>
          <w:p w14:paraId="3C028578" w14:textId="77777777" w:rsidR="0098008C" w:rsidRPr="0098008C" w:rsidRDefault="0098008C" w:rsidP="0098008C">
            <w:r w:rsidRPr="0098008C">
              <w:t>c)View</w:t>
            </w:r>
          </w:p>
          <w:p w14:paraId="47C71F8A" w14:textId="77777777" w:rsidR="0098008C" w:rsidRPr="0098008C" w:rsidRDefault="0098008C" w:rsidP="0098008C">
            <w:r w:rsidRPr="0098008C">
              <w:t>statistically</w:t>
            </w:r>
          </w:p>
          <w:p w14:paraId="3D11D95C" w14:textId="77777777" w:rsidR="0098008C" w:rsidRPr="0098008C" w:rsidRDefault="0098008C" w:rsidP="0098008C">
            <w:r w:rsidRPr="0098008C">
              <w:t>analyzed</w:t>
            </w:r>
          </w:p>
          <w:p w14:paraId="70CC6B4C" w14:textId="77777777" w:rsidR="0098008C" w:rsidRPr="0098008C" w:rsidRDefault="0098008C" w:rsidP="0098008C">
            <w:r w:rsidRPr="0098008C">
              <w:t>GPA trend of</w:t>
            </w:r>
          </w:p>
          <w:p w14:paraId="6D3D2A62" w14:textId="77777777" w:rsidR="0098008C" w:rsidRPr="0098008C" w:rsidRDefault="0098008C" w:rsidP="0098008C">
            <w:r w:rsidRPr="0098008C">
              <w:t>students for a</w:t>
            </w:r>
          </w:p>
          <w:p w14:paraId="5E8FE178" w14:textId="77777777" w:rsidR="0098008C" w:rsidRPr="0098008C" w:rsidRDefault="0098008C" w:rsidP="0098008C">
            <w:r w:rsidRPr="0098008C">
              <w:t>selective</w:t>
            </w:r>
          </w:p>
          <w:p w14:paraId="50C999C6" w14:textId="77777777" w:rsidR="0098008C" w:rsidRPr="0098008C" w:rsidRDefault="0098008C" w:rsidP="0098008C">
            <w:r w:rsidRPr="0098008C">
              <w:t>number of</w:t>
            </w:r>
          </w:p>
          <w:p w14:paraId="611D3152" w14:textId="77777777" w:rsidR="0098008C" w:rsidRPr="0098008C" w:rsidRDefault="0098008C" w:rsidP="0098008C">
            <w:r w:rsidRPr="0098008C">
              <w:t>Instructors.</w:t>
            </w:r>
          </w:p>
          <w:p w14:paraId="37FA0250" w14:textId="77777777" w:rsidR="0098008C" w:rsidRPr="0098008C" w:rsidRDefault="0098008C" w:rsidP="0098008C">
            <w:r w:rsidRPr="0098008C">
              <w:lastRenderedPageBreak/>
              <w:t>GPA trend of</w:t>
            </w:r>
          </w:p>
          <w:p w14:paraId="0D3783A5" w14:textId="77777777" w:rsidR="0098008C" w:rsidRPr="0098008C" w:rsidRDefault="0098008C" w:rsidP="0098008C">
            <w:r w:rsidRPr="0098008C">
              <w:t>students for a</w:t>
            </w:r>
          </w:p>
          <w:p w14:paraId="25C1F67B" w14:textId="77777777" w:rsidR="0098008C" w:rsidRPr="0098008C" w:rsidRDefault="0098008C" w:rsidP="0098008C">
            <w:r w:rsidRPr="0098008C">
              <w:t>selective</w:t>
            </w:r>
          </w:p>
          <w:p w14:paraId="1D19A69A" w14:textId="77777777" w:rsidR="0098008C" w:rsidRPr="0098008C" w:rsidRDefault="0098008C" w:rsidP="0098008C">
            <w:r w:rsidRPr="0098008C">
              <w:t>number of</w:t>
            </w:r>
          </w:p>
          <w:p w14:paraId="7C191438" w14:textId="77777777" w:rsidR="0098008C" w:rsidRPr="0098008C" w:rsidRDefault="0098008C" w:rsidP="0098008C">
            <w:r w:rsidRPr="0098008C">
              <w:t>Instructors.</w:t>
            </w:r>
          </w:p>
          <w:p w14:paraId="6929A3F9" w14:textId="77777777" w:rsidR="0098008C" w:rsidRPr="0098008C" w:rsidRDefault="0098008C" w:rsidP="0098008C"/>
          <w:p w14:paraId="7D847C91"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5EABC334"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7E6C9DE5" w14:textId="77777777" w:rsidR="0098008C" w:rsidRPr="0098008C" w:rsidRDefault="0098008C" w:rsidP="0098008C">
            <w:r w:rsidRPr="0098008C">
              <w:t>Computer/</w:t>
            </w:r>
          </w:p>
          <w:p w14:paraId="27F24BA2" w14:textId="77777777" w:rsidR="0098008C" w:rsidRPr="0098008C" w:rsidRDefault="0098008C" w:rsidP="0098008C">
            <w:r w:rsidRPr="0098008C">
              <w:t>Laptop </w:t>
            </w:r>
          </w:p>
          <w:p w14:paraId="154C5FFE" w14:textId="77777777" w:rsidR="0098008C" w:rsidRPr="0098008C" w:rsidRDefault="0098008C" w:rsidP="0098008C">
            <w:r w:rsidRPr="0098008C">
              <w:t>a) User will need a computer to access SPMS</w:t>
            </w:r>
          </w:p>
          <w:p w14:paraId="2E0B5A75" w14:textId="77777777" w:rsidR="0098008C" w:rsidRPr="0098008C" w:rsidRDefault="0098008C" w:rsidP="0098008C"/>
          <w:p w14:paraId="049A036A" w14:textId="77777777" w:rsidR="0098008C" w:rsidRPr="0098008C" w:rsidRDefault="0098008C" w:rsidP="0098008C">
            <w:r w:rsidRPr="0098008C">
              <w:t>Printer</w:t>
            </w:r>
          </w:p>
          <w:p w14:paraId="2381A2DF" w14:textId="77777777" w:rsidR="0098008C" w:rsidRPr="0098008C" w:rsidRDefault="0098008C" w:rsidP="0098008C">
            <w:pPr>
              <w:rPr>
                <w:b/>
                <w:bCs/>
              </w:rPr>
            </w:pPr>
            <w:r w:rsidRPr="0098008C">
              <w:t>a) Used to print out the report if need be.</w:t>
            </w:r>
          </w:p>
          <w:p w14:paraId="3F5202AE" w14:textId="77777777" w:rsidR="0098008C" w:rsidRPr="0098008C" w:rsidRDefault="0098008C" w:rsidP="0098008C">
            <w:r w:rsidRPr="0098008C">
              <w:t>Networking Devices </w:t>
            </w:r>
          </w:p>
          <w:p w14:paraId="483D937E" w14:textId="77777777" w:rsidR="0098008C" w:rsidRPr="0098008C" w:rsidRDefault="0098008C" w:rsidP="0098008C">
            <w:r w:rsidRPr="0098008C">
              <w:t>(Router, </w:t>
            </w:r>
          </w:p>
          <w:p w14:paraId="7D503125" w14:textId="77777777" w:rsidR="0098008C" w:rsidRPr="0098008C" w:rsidRDefault="0098008C" w:rsidP="0098008C">
            <w:r w:rsidRPr="0098008C">
              <w:t>Switch, </w:t>
            </w:r>
          </w:p>
          <w:p w14:paraId="087A599F" w14:textId="77777777" w:rsidR="0098008C" w:rsidRPr="0098008C" w:rsidRDefault="0098008C" w:rsidP="0098008C">
            <w:r w:rsidRPr="0098008C">
              <w:t>Bridge, Hub): </w:t>
            </w:r>
          </w:p>
          <w:p w14:paraId="58CCE1EE" w14:textId="77777777" w:rsidR="0098008C" w:rsidRPr="0098008C" w:rsidRDefault="0098008C" w:rsidP="0098008C">
            <w:r w:rsidRPr="0098008C">
              <w:t>a) Used to</w:t>
            </w:r>
          </w:p>
          <w:p w14:paraId="47045801" w14:textId="77777777" w:rsidR="0098008C" w:rsidRPr="0098008C" w:rsidRDefault="0098008C" w:rsidP="0098008C">
            <w:r w:rsidRPr="0098008C">
              <w:t>access the</w:t>
            </w:r>
          </w:p>
          <w:p w14:paraId="0CB0F176" w14:textId="77777777" w:rsidR="0098008C" w:rsidRPr="0098008C" w:rsidRDefault="0098008C" w:rsidP="0098008C">
            <w:r w:rsidRPr="0098008C">
              <w:t>Internet.</w:t>
            </w:r>
          </w:p>
          <w:p w14:paraId="7B2C0033"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6210978A" w14:textId="77777777" w:rsidR="0098008C" w:rsidRPr="0098008C" w:rsidRDefault="0098008C" w:rsidP="0098008C">
            <w:r w:rsidRPr="0098008C">
              <w:t>SPMS</w:t>
            </w:r>
          </w:p>
          <w:p w14:paraId="31928271" w14:textId="77777777" w:rsidR="0098008C" w:rsidRPr="0098008C" w:rsidRDefault="0098008C" w:rsidP="0098008C">
            <w:r w:rsidRPr="0098008C">
              <w:t>a) a) The software will produce a performance trend for a specified instructor.</w:t>
            </w:r>
          </w:p>
        </w:tc>
        <w:tc>
          <w:tcPr>
            <w:tcW w:w="1531" w:type="dxa"/>
            <w:tcBorders>
              <w:top w:val="single" w:sz="4" w:space="0" w:color="auto"/>
              <w:left w:val="single" w:sz="4" w:space="0" w:color="auto"/>
              <w:bottom w:val="single" w:sz="4" w:space="0" w:color="auto"/>
              <w:right w:val="single" w:sz="4" w:space="0" w:color="auto"/>
            </w:tcBorders>
            <w:hideMark/>
          </w:tcPr>
          <w:p w14:paraId="5CA305D0" w14:textId="77777777" w:rsidR="0098008C" w:rsidRPr="0098008C" w:rsidRDefault="0098008C" w:rsidP="0098008C">
            <w:r w:rsidRPr="0098008C">
              <w:t>SPMS</w:t>
            </w:r>
          </w:p>
          <w:p w14:paraId="7522D174" w14:textId="77777777" w:rsidR="0098008C" w:rsidRPr="0098008C" w:rsidRDefault="0098008C" w:rsidP="0098008C">
            <w:r w:rsidRPr="0098008C">
              <w:t>Database</w:t>
            </w:r>
          </w:p>
          <w:p w14:paraId="53CA47A0" w14:textId="77777777" w:rsidR="0098008C" w:rsidRPr="0098008C" w:rsidRDefault="0098008C" w:rsidP="0098008C">
            <w:r w:rsidRPr="0098008C">
              <w:t>a) Here, the performance will be stored and updated.</w:t>
            </w:r>
          </w:p>
        </w:tc>
        <w:tc>
          <w:tcPr>
            <w:tcW w:w="1351" w:type="dxa"/>
            <w:tcBorders>
              <w:top w:val="single" w:sz="4" w:space="0" w:color="auto"/>
              <w:left w:val="single" w:sz="4" w:space="0" w:color="auto"/>
              <w:bottom w:val="single" w:sz="4" w:space="0" w:color="auto"/>
              <w:right w:val="single" w:sz="4" w:space="0" w:color="auto"/>
            </w:tcBorders>
            <w:hideMark/>
          </w:tcPr>
          <w:p w14:paraId="122AA1F7" w14:textId="77777777" w:rsidR="0098008C" w:rsidRPr="0098008C" w:rsidRDefault="0098008C" w:rsidP="0098008C">
            <w:r w:rsidRPr="0098008C">
              <w:t>Internet</w:t>
            </w:r>
          </w:p>
          <w:p w14:paraId="0894363C" w14:textId="77777777" w:rsidR="0098008C" w:rsidRPr="0098008C" w:rsidRDefault="0098008C" w:rsidP="0098008C">
            <w:r w:rsidRPr="0098008C">
              <w:t>a) To login into and access the SPMS it is used.</w:t>
            </w:r>
          </w:p>
        </w:tc>
      </w:tr>
      <w:tr w:rsidR="0098008C" w:rsidRPr="0098008C" w14:paraId="0FA603FF"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B4D68A" w14:textId="77777777" w:rsidR="0098008C" w:rsidRPr="0098008C" w:rsidRDefault="0098008C" w:rsidP="0098008C">
            <w:r w:rsidRPr="0098008C">
              <w:t>Admin wise student performance</w:t>
            </w:r>
          </w:p>
        </w:tc>
        <w:tc>
          <w:tcPr>
            <w:tcW w:w="1344" w:type="dxa"/>
            <w:tcBorders>
              <w:top w:val="single" w:sz="4" w:space="0" w:color="auto"/>
              <w:left w:val="single" w:sz="4" w:space="0" w:color="auto"/>
              <w:bottom w:val="single" w:sz="4" w:space="0" w:color="auto"/>
              <w:right w:val="single" w:sz="4" w:space="0" w:color="auto"/>
            </w:tcBorders>
            <w:hideMark/>
          </w:tcPr>
          <w:p w14:paraId="26971E1D" w14:textId="77777777" w:rsidR="0098008C" w:rsidRPr="0098008C" w:rsidRDefault="0098008C" w:rsidP="0098008C">
            <w:r w:rsidRPr="0098008C">
              <w:t xml:space="preserve">Admin: </w:t>
            </w:r>
          </w:p>
          <w:p w14:paraId="0E6AF7EF" w14:textId="77777777" w:rsidR="0098008C" w:rsidRPr="0098008C" w:rsidRDefault="0098008C" w:rsidP="0098008C">
            <w:pPr>
              <w:rPr>
                <w:b/>
                <w:bCs/>
              </w:rPr>
            </w:pPr>
            <w:r w:rsidRPr="0098008C">
              <w:t>a) Logs into the system</w:t>
            </w:r>
          </w:p>
          <w:p w14:paraId="38B6448C" w14:textId="77777777" w:rsidR="0098008C" w:rsidRPr="0098008C" w:rsidRDefault="0098008C" w:rsidP="0098008C">
            <w:r w:rsidRPr="0098008C">
              <w:t>using User-ID</w:t>
            </w:r>
          </w:p>
          <w:p w14:paraId="43707598" w14:textId="77777777" w:rsidR="0098008C" w:rsidRPr="0098008C" w:rsidRDefault="0098008C" w:rsidP="0098008C">
            <w:r w:rsidRPr="0098008C">
              <w:t>and</w:t>
            </w:r>
          </w:p>
          <w:p w14:paraId="4C5C0DAD" w14:textId="77777777" w:rsidR="0098008C" w:rsidRPr="0098008C" w:rsidRDefault="0098008C" w:rsidP="0098008C">
            <w:r w:rsidRPr="0098008C">
              <w:t>password.</w:t>
            </w:r>
          </w:p>
          <w:p w14:paraId="02858E4D" w14:textId="77777777" w:rsidR="0098008C" w:rsidRPr="0098008C" w:rsidRDefault="0098008C" w:rsidP="0098008C">
            <w:r w:rsidRPr="0098008C">
              <w:t>b) Select</w:t>
            </w:r>
          </w:p>
          <w:p w14:paraId="58B0DB64" w14:textId="77777777" w:rsidR="0098008C" w:rsidRPr="0098008C" w:rsidRDefault="0098008C" w:rsidP="0098008C">
            <w:r w:rsidRPr="0098008C">
              <w:t>Input from</w:t>
            </w:r>
          </w:p>
          <w:p w14:paraId="13DD66BF" w14:textId="77777777" w:rsidR="0098008C" w:rsidRPr="0098008C" w:rsidRDefault="0098008C" w:rsidP="0098008C">
            <w:r w:rsidRPr="0098008C">
              <w:t>from</w:t>
            </w:r>
          </w:p>
          <w:p w14:paraId="2FBB6895" w14:textId="77777777" w:rsidR="0098008C" w:rsidRPr="0098008C" w:rsidRDefault="0098008C" w:rsidP="0098008C">
            <w:r w:rsidRPr="0098008C">
              <w:t>VC/Dean/Department</w:t>
            </w:r>
          </w:p>
          <w:p w14:paraId="43A7E2A3" w14:textId="77777777" w:rsidR="0098008C" w:rsidRPr="0098008C" w:rsidRDefault="0098008C" w:rsidP="0098008C">
            <w:r w:rsidRPr="0098008C">
              <w:t>Head</w:t>
            </w:r>
          </w:p>
          <w:p w14:paraId="1AAE5E22" w14:textId="77777777" w:rsidR="0098008C" w:rsidRPr="0098008C" w:rsidRDefault="0098008C" w:rsidP="0098008C">
            <w:r w:rsidRPr="0098008C">
              <w:t>c) View the</w:t>
            </w:r>
          </w:p>
          <w:p w14:paraId="2E5E0CCE" w14:textId="77777777" w:rsidR="0098008C" w:rsidRPr="0098008C" w:rsidRDefault="0098008C" w:rsidP="0098008C">
            <w:r w:rsidRPr="0098008C">
              <w:t>student</w:t>
            </w:r>
          </w:p>
          <w:p w14:paraId="691DF521" w14:textId="77777777" w:rsidR="0098008C" w:rsidRPr="0098008C" w:rsidRDefault="0098008C" w:rsidP="0098008C">
            <w:r w:rsidRPr="0098008C">
              <w:t>performance</w:t>
            </w:r>
          </w:p>
          <w:p w14:paraId="3D51D8F7" w14:textId="77777777" w:rsidR="0098008C" w:rsidRPr="0098008C" w:rsidRDefault="0098008C" w:rsidP="0098008C">
            <w:r w:rsidRPr="0098008C">
              <w:t>trend as per</w:t>
            </w:r>
          </w:p>
          <w:p w14:paraId="07FD5DBE" w14:textId="77777777" w:rsidR="0098008C" w:rsidRPr="0098008C" w:rsidRDefault="0098008C" w:rsidP="0098008C">
            <w:r w:rsidRPr="0098008C">
              <w:t>choice.</w:t>
            </w:r>
          </w:p>
        </w:tc>
        <w:tc>
          <w:tcPr>
            <w:tcW w:w="1225" w:type="dxa"/>
            <w:tcBorders>
              <w:top w:val="single" w:sz="4" w:space="0" w:color="auto"/>
              <w:left w:val="single" w:sz="4" w:space="0" w:color="auto"/>
              <w:bottom w:val="single" w:sz="4" w:space="0" w:color="auto"/>
              <w:right w:val="single" w:sz="4" w:space="0" w:color="auto"/>
            </w:tcBorders>
          </w:tcPr>
          <w:p w14:paraId="1E01E59E"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49D29C97" w14:textId="77777777" w:rsidR="0098008C" w:rsidRPr="0098008C" w:rsidRDefault="0098008C" w:rsidP="0098008C">
            <w:r w:rsidRPr="0098008C">
              <w:t>Computer/</w:t>
            </w:r>
          </w:p>
          <w:p w14:paraId="2FCE1D8E" w14:textId="77777777" w:rsidR="0098008C" w:rsidRPr="0098008C" w:rsidRDefault="0098008C" w:rsidP="0098008C">
            <w:r w:rsidRPr="0098008C">
              <w:t>Laptop </w:t>
            </w:r>
          </w:p>
          <w:p w14:paraId="11509C1E" w14:textId="77777777" w:rsidR="0098008C" w:rsidRPr="0098008C" w:rsidRDefault="0098008C" w:rsidP="0098008C">
            <w:r w:rsidRPr="0098008C">
              <w:t>a) User will need a computer to access SPMS</w:t>
            </w:r>
          </w:p>
          <w:p w14:paraId="5C81E1F8" w14:textId="77777777" w:rsidR="0098008C" w:rsidRPr="0098008C" w:rsidRDefault="0098008C" w:rsidP="0098008C"/>
          <w:p w14:paraId="7DC6D456" w14:textId="77777777" w:rsidR="0098008C" w:rsidRPr="0098008C" w:rsidRDefault="0098008C" w:rsidP="0098008C">
            <w:r w:rsidRPr="0098008C">
              <w:t>Printer</w:t>
            </w:r>
          </w:p>
          <w:p w14:paraId="4FCCE100" w14:textId="77777777" w:rsidR="0098008C" w:rsidRPr="0098008C" w:rsidRDefault="0098008C" w:rsidP="0098008C">
            <w:r w:rsidRPr="0098008C">
              <w:t>a) Used to print out the report if need be.</w:t>
            </w:r>
          </w:p>
          <w:p w14:paraId="01E09D49" w14:textId="77777777" w:rsidR="0098008C" w:rsidRPr="0098008C" w:rsidRDefault="0098008C" w:rsidP="0098008C"/>
          <w:p w14:paraId="20FEBCA8" w14:textId="77777777" w:rsidR="0098008C" w:rsidRPr="0098008C" w:rsidRDefault="0098008C" w:rsidP="0098008C"/>
          <w:p w14:paraId="67984948" w14:textId="77777777" w:rsidR="0098008C" w:rsidRPr="0098008C" w:rsidRDefault="0098008C" w:rsidP="0098008C">
            <w:r w:rsidRPr="0098008C">
              <w:t>Networking Devices </w:t>
            </w:r>
          </w:p>
          <w:p w14:paraId="58402E3D" w14:textId="77777777" w:rsidR="0098008C" w:rsidRPr="0098008C" w:rsidRDefault="0098008C" w:rsidP="0098008C">
            <w:r w:rsidRPr="0098008C">
              <w:t>(Router, </w:t>
            </w:r>
          </w:p>
          <w:p w14:paraId="313AC742" w14:textId="77777777" w:rsidR="0098008C" w:rsidRPr="0098008C" w:rsidRDefault="0098008C" w:rsidP="0098008C">
            <w:r w:rsidRPr="0098008C">
              <w:t>Switch, </w:t>
            </w:r>
          </w:p>
          <w:p w14:paraId="36FAF470" w14:textId="77777777" w:rsidR="0098008C" w:rsidRPr="0098008C" w:rsidRDefault="0098008C" w:rsidP="0098008C">
            <w:r w:rsidRPr="0098008C">
              <w:t>Bridge, Hub): </w:t>
            </w:r>
          </w:p>
          <w:p w14:paraId="54802EC6" w14:textId="77777777" w:rsidR="0098008C" w:rsidRPr="0098008C" w:rsidRDefault="0098008C" w:rsidP="0098008C">
            <w:r w:rsidRPr="0098008C">
              <w:t>a) Used to</w:t>
            </w:r>
          </w:p>
          <w:p w14:paraId="548F43B6" w14:textId="77777777" w:rsidR="0098008C" w:rsidRPr="0098008C" w:rsidRDefault="0098008C" w:rsidP="0098008C">
            <w:r w:rsidRPr="0098008C">
              <w:t>access the</w:t>
            </w:r>
          </w:p>
          <w:p w14:paraId="17257888" w14:textId="77777777" w:rsidR="0098008C" w:rsidRPr="0098008C" w:rsidRDefault="0098008C" w:rsidP="0098008C">
            <w:r w:rsidRPr="0098008C">
              <w:t>Internet.</w:t>
            </w:r>
          </w:p>
          <w:p w14:paraId="138DC3F7"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40A383F1" w14:textId="77777777" w:rsidR="0098008C" w:rsidRPr="0098008C" w:rsidRDefault="0098008C" w:rsidP="0098008C">
            <w:r w:rsidRPr="0098008C">
              <w:t>SPMS</w:t>
            </w:r>
          </w:p>
          <w:p w14:paraId="5C098AA4" w14:textId="77777777" w:rsidR="0098008C" w:rsidRPr="0098008C" w:rsidRDefault="0098008C" w:rsidP="0098008C">
            <w:r w:rsidRPr="0098008C">
              <w:t>a) The software will produce a performance trend </w:t>
            </w:r>
          </w:p>
        </w:tc>
        <w:tc>
          <w:tcPr>
            <w:tcW w:w="1531" w:type="dxa"/>
            <w:tcBorders>
              <w:top w:val="single" w:sz="4" w:space="0" w:color="auto"/>
              <w:left w:val="single" w:sz="4" w:space="0" w:color="auto"/>
              <w:bottom w:val="single" w:sz="4" w:space="0" w:color="auto"/>
              <w:right w:val="single" w:sz="4" w:space="0" w:color="auto"/>
            </w:tcBorders>
            <w:hideMark/>
          </w:tcPr>
          <w:p w14:paraId="7518AA77" w14:textId="77777777" w:rsidR="0098008C" w:rsidRPr="0098008C" w:rsidRDefault="0098008C" w:rsidP="0098008C">
            <w:r w:rsidRPr="0098008C">
              <w:t>SPMS</w:t>
            </w:r>
          </w:p>
          <w:p w14:paraId="4E507EDB" w14:textId="77777777" w:rsidR="0098008C" w:rsidRPr="0098008C" w:rsidRDefault="0098008C" w:rsidP="0098008C">
            <w:r w:rsidRPr="0098008C">
              <w:t>Database</w:t>
            </w:r>
          </w:p>
          <w:p w14:paraId="011F797E" w14:textId="77777777" w:rsidR="0098008C" w:rsidRPr="0098008C" w:rsidRDefault="0098008C" w:rsidP="0098008C">
            <w:r w:rsidRPr="0098008C">
              <w:t>a) Here, the performance will be stored.</w:t>
            </w:r>
          </w:p>
        </w:tc>
        <w:tc>
          <w:tcPr>
            <w:tcW w:w="1351" w:type="dxa"/>
            <w:tcBorders>
              <w:top w:val="single" w:sz="4" w:space="0" w:color="auto"/>
              <w:left w:val="single" w:sz="4" w:space="0" w:color="auto"/>
              <w:bottom w:val="single" w:sz="4" w:space="0" w:color="auto"/>
              <w:right w:val="single" w:sz="4" w:space="0" w:color="auto"/>
            </w:tcBorders>
            <w:hideMark/>
          </w:tcPr>
          <w:p w14:paraId="2F8499C3" w14:textId="77777777" w:rsidR="0098008C" w:rsidRPr="0098008C" w:rsidRDefault="0098008C" w:rsidP="0098008C">
            <w:r w:rsidRPr="0098008C">
              <w:t>Internet</w:t>
            </w:r>
          </w:p>
          <w:p w14:paraId="0D0B9028" w14:textId="77777777" w:rsidR="0098008C" w:rsidRPr="0098008C" w:rsidRDefault="0098008C" w:rsidP="0098008C">
            <w:r w:rsidRPr="0098008C">
              <w:t>a) To login into and access the SPM it is used.</w:t>
            </w:r>
          </w:p>
        </w:tc>
      </w:tr>
      <w:tr w:rsidR="0098008C" w:rsidRPr="0098008C" w14:paraId="5A3910AE"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F404F8" w14:textId="77777777" w:rsidR="0098008C" w:rsidRPr="0098008C" w:rsidRDefault="0098008C" w:rsidP="0098008C">
            <w:r w:rsidRPr="0098008C">
              <w:t>Instructor-wise student performance based on the GPA of the students</w:t>
            </w:r>
          </w:p>
        </w:tc>
        <w:tc>
          <w:tcPr>
            <w:tcW w:w="1344" w:type="dxa"/>
            <w:tcBorders>
              <w:top w:val="single" w:sz="4" w:space="0" w:color="auto"/>
              <w:left w:val="single" w:sz="4" w:space="0" w:color="auto"/>
              <w:bottom w:val="single" w:sz="4" w:space="0" w:color="auto"/>
              <w:right w:val="single" w:sz="4" w:space="0" w:color="auto"/>
            </w:tcBorders>
          </w:tcPr>
          <w:p w14:paraId="226F908D" w14:textId="77777777" w:rsidR="0098008C" w:rsidRPr="0098008C" w:rsidRDefault="0098008C" w:rsidP="0098008C">
            <w:r w:rsidRPr="0098008C">
              <w:t xml:space="preserve">Admin: </w:t>
            </w:r>
          </w:p>
          <w:p w14:paraId="2D09230D" w14:textId="77777777" w:rsidR="0098008C" w:rsidRPr="0098008C" w:rsidRDefault="0098008C" w:rsidP="0098008C">
            <w:r w:rsidRPr="0098008C">
              <w:t>a) Logs into the system</w:t>
            </w:r>
          </w:p>
          <w:p w14:paraId="52927B8B" w14:textId="77777777" w:rsidR="0098008C" w:rsidRPr="0098008C" w:rsidRDefault="0098008C" w:rsidP="0098008C">
            <w:r w:rsidRPr="0098008C">
              <w:t>using</w:t>
            </w:r>
          </w:p>
          <w:p w14:paraId="589A6AD2" w14:textId="77777777" w:rsidR="0098008C" w:rsidRPr="0098008C" w:rsidRDefault="0098008C" w:rsidP="0098008C">
            <w:r w:rsidRPr="0098008C">
              <w:t>Department-I</w:t>
            </w:r>
          </w:p>
          <w:p w14:paraId="3700E6A3" w14:textId="77777777" w:rsidR="0098008C" w:rsidRPr="0098008C" w:rsidRDefault="0098008C" w:rsidP="0098008C">
            <w:r w:rsidRPr="0098008C">
              <w:t>D and</w:t>
            </w:r>
          </w:p>
          <w:p w14:paraId="389CC7B8" w14:textId="77777777" w:rsidR="0098008C" w:rsidRPr="0098008C" w:rsidRDefault="0098008C" w:rsidP="0098008C">
            <w:r w:rsidRPr="0098008C">
              <w:t>Password. b) Inputs a</w:t>
            </w:r>
          </w:p>
          <w:p w14:paraId="71A6A2C6" w14:textId="77777777" w:rsidR="0098008C" w:rsidRPr="0098008C" w:rsidRDefault="0098008C" w:rsidP="0098008C">
            <w:r w:rsidRPr="0098008C">
              <w:t>particular</w:t>
            </w:r>
          </w:p>
          <w:p w14:paraId="20BF8A55" w14:textId="77777777" w:rsidR="0098008C" w:rsidRPr="0098008C" w:rsidRDefault="0098008C" w:rsidP="0098008C">
            <w:r w:rsidRPr="0098008C">
              <w:t>instructor</w:t>
            </w:r>
          </w:p>
          <w:p w14:paraId="6F2A90DB" w14:textId="77777777" w:rsidR="0098008C" w:rsidRPr="0098008C" w:rsidRDefault="0098008C" w:rsidP="0098008C">
            <w:r w:rsidRPr="0098008C">
              <w:t>Name/ID</w:t>
            </w:r>
          </w:p>
          <w:p w14:paraId="4F040151" w14:textId="77777777" w:rsidR="0098008C" w:rsidRPr="0098008C" w:rsidRDefault="0098008C" w:rsidP="0098008C">
            <w:r w:rsidRPr="0098008C">
              <w:t>c)View the</w:t>
            </w:r>
          </w:p>
          <w:p w14:paraId="67B35FA8" w14:textId="77777777" w:rsidR="0098008C" w:rsidRPr="0098008C" w:rsidRDefault="0098008C" w:rsidP="0098008C">
            <w:r w:rsidRPr="0098008C">
              <w:t>student</w:t>
            </w:r>
          </w:p>
          <w:p w14:paraId="6769AB10" w14:textId="77777777" w:rsidR="0098008C" w:rsidRPr="0098008C" w:rsidRDefault="0098008C" w:rsidP="0098008C">
            <w:r w:rsidRPr="0098008C">
              <w:t>performance</w:t>
            </w:r>
          </w:p>
          <w:p w14:paraId="5BD46864" w14:textId="77777777" w:rsidR="0098008C" w:rsidRPr="0098008C" w:rsidRDefault="0098008C" w:rsidP="0098008C">
            <w:r w:rsidRPr="0098008C">
              <w:t>trend of</w:t>
            </w:r>
          </w:p>
          <w:p w14:paraId="7EB5AD86" w14:textId="77777777" w:rsidR="0098008C" w:rsidRPr="0098008C" w:rsidRDefault="0098008C" w:rsidP="0098008C">
            <w:r w:rsidRPr="0098008C">
              <w:lastRenderedPageBreak/>
              <w:t>selected</w:t>
            </w:r>
          </w:p>
          <w:p w14:paraId="1ACEEEC9" w14:textId="77777777" w:rsidR="0098008C" w:rsidRPr="0098008C" w:rsidRDefault="0098008C" w:rsidP="0098008C">
            <w:r w:rsidRPr="0098008C">
              <w:t>Instructor.</w:t>
            </w:r>
          </w:p>
          <w:p w14:paraId="0FAB474D" w14:textId="77777777" w:rsidR="0098008C" w:rsidRPr="0098008C" w:rsidRDefault="0098008C" w:rsidP="0098008C"/>
          <w:p w14:paraId="38DB03E1" w14:textId="77777777" w:rsidR="0098008C" w:rsidRPr="0098008C" w:rsidRDefault="0098008C" w:rsidP="0098008C">
            <w:r w:rsidRPr="0098008C">
              <w:t>Faculty:</w:t>
            </w:r>
          </w:p>
          <w:p w14:paraId="45309D57" w14:textId="77777777" w:rsidR="0098008C" w:rsidRPr="0098008C" w:rsidRDefault="0098008C" w:rsidP="0098008C">
            <w:pPr>
              <w:rPr>
                <w:b/>
                <w:bCs/>
              </w:rPr>
            </w:pPr>
            <w:r w:rsidRPr="0098008C">
              <w:rPr>
                <w:b/>
                <w:bCs/>
              </w:rPr>
              <w:t xml:space="preserve"> </w:t>
            </w:r>
            <w:r w:rsidRPr="0098008C">
              <w:t>a) Logs into the system</w:t>
            </w:r>
          </w:p>
          <w:p w14:paraId="7510DAD5" w14:textId="77777777" w:rsidR="0098008C" w:rsidRPr="0098008C" w:rsidRDefault="0098008C" w:rsidP="0098008C">
            <w:r w:rsidRPr="0098008C">
              <w:t>using User-ID and</w:t>
            </w:r>
          </w:p>
          <w:p w14:paraId="22A8217B" w14:textId="77777777" w:rsidR="0098008C" w:rsidRPr="0098008C" w:rsidRDefault="0098008C" w:rsidP="0098008C">
            <w:r w:rsidRPr="0098008C">
              <w:t>password.</w:t>
            </w:r>
          </w:p>
          <w:p w14:paraId="27192827" w14:textId="55C9BB72" w:rsidR="0098008C" w:rsidRPr="0098008C" w:rsidRDefault="0098008C" w:rsidP="0098008C">
            <w:r w:rsidRPr="0098008C">
              <w:t xml:space="preserve">b) Input </w:t>
            </w:r>
            <w:r w:rsidR="002607BC" w:rsidRPr="0098008C">
              <w:t>them</w:t>
            </w:r>
          </w:p>
          <w:p w14:paraId="0B262A0D" w14:textId="77777777" w:rsidR="0098008C" w:rsidRPr="0098008C" w:rsidRDefault="0098008C" w:rsidP="0098008C">
            <w:r w:rsidRPr="0098008C">
              <w:t>Name/ID.</w:t>
            </w:r>
          </w:p>
          <w:p w14:paraId="5227EBF2" w14:textId="77777777" w:rsidR="0098008C" w:rsidRPr="0098008C" w:rsidRDefault="0098008C" w:rsidP="0098008C">
            <w:r w:rsidRPr="0098008C">
              <w:t>c) View the</w:t>
            </w:r>
          </w:p>
          <w:p w14:paraId="609377BB" w14:textId="77777777" w:rsidR="0098008C" w:rsidRPr="0098008C" w:rsidRDefault="0098008C" w:rsidP="0098008C">
            <w:r w:rsidRPr="0098008C">
              <w:t>student</w:t>
            </w:r>
          </w:p>
          <w:p w14:paraId="14653274" w14:textId="77777777" w:rsidR="0098008C" w:rsidRPr="0098008C" w:rsidRDefault="0098008C" w:rsidP="0098008C">
            <w:r w:rsidRPr="0098008C">
              <w:t>performance</w:t>
            </w:r>
          </w:p>
          <w:p w14:paraId="094D46BD" w14:textId="77777777" w:rsidR="0098008C" w:rsidRPr="0098008C" w:rsidRDefault="0098008C" w:rsidP="0098008C">
            <w:r w:rsidRPr="0098008C">
              <w:t>trend.</w:t>
            </w:r>
          </w:p>
        </w:tc>
        <w:tc>
          <w:tcPr>
            <w:tcW w:w="1225" w:type="dxa"/>
            <w:tcBorders>
              <w:top w:val="single" w:sz="4" w:space="0" w:color="auto"/>
              <w:left w:val="single" w:sz="4" w:space="0" w:color="auto"/>
              <w:bottom w:val="single" w:sz="4" w:space="0" w:color="auto"/>
              <w:right w:val="single" w:sz="4" w:space="0" w:color="auto"/>
            </w:tcBorders>
          </w:tcPr>
          <w:p w14:paraId="749F75C8"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2476718B" w14:textId="77777777" w:rsidR="0098008C" w:rsidRPr="0098008C" w:rsidRDefault="0098008C" w:rsidP="0098008C">
            <w:r w:rsidRPr="0098008C">
              <w:t>Computer/</w:t>
            </w:r>
          </w:p>
          <w:p w14:paraId="6EEEACF2" w14:textId="77777777" w:rsidR="0098008C" w:rsidRPr="0098008C" w:rsidRDefault="0098008C" w:rsidP="0098008C">
            <w:r w:rsidRPr="0098008C">
              <w:t>Laptop </w:t>
            </w:r>
          </w:p>
          <w:p w14:paraId="556DBCBE" w14:textId="77777777" w:rsidR="0098008C" w:rsidRPr="0098008C" w:rsidRDefault="0098008C" w:rsidP="0098008C">
            <w:r w:rsidRPr="0098008C">
              <w:t>a) User will need a computer to access SPMS</w:t>
            </w:r>
          </w:p>
          <w:p w14:paraId="6DEEB68A" w14:textId="77777777" w:rsidR="0098008C" w:rsidRPr="0098008C" w:rsidRDefault="0098008C" w:rsidP="0098008C"/>
          <w:p w14:paraId="79DDAD16" w14:textId="77777777" w:rsidR="0098008C" w:rsidRPr="0098008C" w:rsidRDefault="0098008C" w:rsidP="0098008C">
            <w:r w:rsidRPr="0098008C">
              <w:t>Printer</w:t>
            </w:r>
          </w:p>
          <w:p w14:paraId="484626FE" w14:textId="77777777" w:rsidR="0098008C" w:rsidRPr="0098008C" w:rsidRDefault="0098008C" w:rsidP="0098008C">
            <w:pPr>
              <w:rPr>
                <w:b/>
                <w:bCs/>
              </w:rPr>
            </w:pPr>
            <w:r w:rsidRPr="0098008C">
              <w:t>a) Used to print out the report if need be.</w:t>
            </w:r>
          </w:p>
          <w:p w14:paraId="4652BDCF" w14:textId="77777777" w:rsidR="0098008C" w:rsidRPr="0098008C" w:rsidRDefault="0098008C" w:rsidP="0098008C"/>
          <w:p w14:paraId="6F487860" w14:textId="77777777" w:rsidR="0098008C" w:rsidRPr="0098008C" w:rsidRDefault="0098008C" w:rsidP="0098008C">
            <w:r w:rsidRPr="0098008C">
              <w:t>Networking Devices </w:t>
            </w:r>
          </w:p>
          <w:p w14:paraId="4A3EF455" w14:textId="77777777" w:rsidR="0098008C" w:rsidRPr="0098008C" w:rsidRDefault="0098008C" w:rsidP="0098008C">
            <w:r w:rsidRPr="0098008C">
              <w:t>(Router, </w:t>
            </w:r>
          </w:p>
          <w:p w14:paraId="6C304BA6" w14:textId="77777777" w:rsidR="0098008C" w:rsidRPr="0098008C" w:rsidRDefault="0098008C" w:rsidP="0098008C">
            <w:r w:rsidRPr="0098008C">
              <w:lastRenderedPageBreak/>
              <w:t>Switch, </w:t>
            </w:r>
          </w:p>
          <w:p w14:paraId="13D3194A" w14:textId="77777777" w:rsidR="0098008C" w:rsidRPr="0098008C" w:rsidRDefault="0098008C" w:rsidP="0098008C">
            <w:r w:rsidRPr="0098008C">
              <w:t>Bridge, Hub): </w:t>
            </w:r>
          </w:p>
          <w:p w14:paraId="247DFAA2" w14:textId="77777777" w:rsidR="0098008C" w:rsidRPr="0098008C" w:rsidRDefault="0098008C" w:rsidP="0098008C">
            <w:r w:rsidRPr="0098008C">
              <w:t>a) Used to</w:t>
            </w:r>
          </w:p>
          <w:p w14:paraId="1004EF06" w14:textId="77777777" w:rsidR="0098008C" w:rsidRPr="0098008C" w:rsidRDefault="0098008C" w:rsidP="0098008C">
            <w:r w:rsidRPr="0098008C">
              <w:t>access the</w:t>
            </w:r>
          </w:p>
          <w:p w14:paraId="28526850" w14:textId="77777777" w:rsidR="0098008C" w:rsidRPr="0098008C" w:rsidRDefault="0098008C" w:rsidP="0098008C">
            <w:r w:rsidRPr="0098008C">
              <w:t>Internet.</w:t>
            </w:r>
          </w:p>
          <w:p w14:paraId="7C788233"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3627E71F" w14:textId="77777777" w:rsidR="0098008C" w:rsidRPr="0098008C" w:rsidRDefault="0098008C" w:rsidP="0098008C">
            <w:r w:rsidRPr="0098008C">
              <w:lastRenderedPageBreak/>
              <w:t>SPMS</w:t>
            </w:r>
          </w:p>
          <w:p w14:paraId="33DA6F32" w14:textId="77777777" w:rsidR="0098008C" w:rsidRPr="0098008C" w:rsidRDefault="0098008C" w:rsidP="0098008C">
            <w:r w:rsidRPr="0098008C">
              <w:t>a) The software will produce a performance trend </w:t>
            </w:r>
          </w:p>
        </w:tc>
        <w:tc>
          <w:tcPr>
            <w:tcW w:w="1531" w:type="dxa"/>
            <w:tcBorders>
              <w:top w:val="single" w:sz="4" w:space="0" w:color="auto"/>
              <w:left w:val="single" w:sz="4" w:space="0" w:color="auto"/>
              <w:bottom w:val="single" w:sz="4" w:space="0" w:color="auto"/>
              <w:right w:val="single" w:sz="4" w:space="0" w:color="auto"/>
            </w:tcBorders>
            <w:hideMark/>
          </w:tcPr>
          <w:p w14:paraId="5DE8B052" w14:textId="77777777" w:rsidR="0098008C" w:rsidRPr="0098008C" w:rsidRDefault="0098008C" w:rsidP="0098008C">
            <w:r w:rsidRPr="0098008C">
              <w:t>SPMS</w:t>
            </w:r>
          </w:p>
          <w:p w14:paraId="42C12DDA" w14:textId="77777777" w:rsidR="0098008C" w:rsidRPr="0098008C" w:rsidRDefault="0098008C" w:rsidP="0098008C">
            <w:r w:rsidRPr="0098008C">
              <w:t>Database</w:t>
            </w:r>
          </w:p>
          <w:p w14:paraId="0808EBE6" w14:textId="77777777" w:rsidR="0098008C" w:rsidRPr="0098008C" w:rsidRDefault="0098008C" w:rsidP="0098008C">
            <w:r w:rsidRPr="0098008C">
              <w:t>a) The</w:t>
            </w:r>
          </w:p>
          <w:p w14:paraId="594E9904" w14:textId="77777777" w:rsidR="0098008C" w:rsidRPr="0098008C" w:rsidRDefault="0098008C" w:rsidP="0098008C">
            <w:r w:rsidRPr="0098008C">
              <w:t>performance</w:t>
            </w:r>
          </w:p>
          <w:p w14:paraId="37510CB7" w14:textId="1FB2818A" w:rsidR="0098008C" w:rsidRPr="0098008C" w:rsidRDefault="0098008C" w:rsidP="0098008C">
            <w:r w:rsidRPr="0098008C">
              <w:t xml:space="preserve">will be </w:t>
            </w:r>
            <w:r w:rsidR="002607BC" w:rsidRPr="0098008C">
              <w:t>stored.</w:t>
            </w:r>
          </w:p>
          <w:p w14:paraId="3B618F4A" w14:textId="6D0A2DE6" w:rsidR="0098008C" w:rsidRPr="0098008C" w:rsidRDefault="0098008C" w:rsidP="0098008C">
            <w:r w:rsidRPr="0098008C">
              <w:t xml:space="preserve">and </w:t>
            </w:r>
            <w:r w:rsidR="002607BC" w:rsidRPr="0098008C">
              <w:t>updated.</w:t>
            </w:r>
          </w:p>
          <w:p w14:paraId="28C2D650" w14:textId="77777777" w:rsidR="0098008C" w:rsidRPr="0098008C" w:rsidRDefault="0098008C" w:rsidP="0098008C">
            <w:r w:rsidRPr="0098008C">
              <w:t>in the</w:t>
            </w:r>
          </w:p>
          <w:p w14:paraId="55A47907" w14:textId="77777777" w:rsidR="0098008C" w:rsidRPr="0098008C" w:rsidRDefault="0098008C" w:rsidP="0098008C">
            <w:r w:rsidRPr="0098008C">
              <w:t>database.</w:t>
            </w:r>
          </w:p>
        </w:tc>
        <w:tc>
          <w:tcPr>
            <w:tcW w:w="1351" w:type="dxa"/>
            <w:tcBorders>
              <w:top w:val="single" w:sz="4" w:space="0" w:color="auto"/>
              <w:left w:val="single" w:sz="4" w:space="0" w:color="auto"/>
              <w:bottom w:val="single" w:sz="4" w:space="0" w:color="auto"/>
              <w:right w:val="single" w:sz="4" w:space="0" w:color="auto"/>
            </w:tcBorders>
            <w:hideMark/>
          </w:tcPr>
          <w:p w14:paraId="21C3E3B4" w14:textId="77777777" w:rsidR="0098008C" w:rsidRPr="0098008C" w:rsidRDefault="0098008C" w:rsidP="0098008C">
            <w:r w:rsidRPr="0098008C">
              <w:t>Internet</w:t>
            </w:r>
          </w:p>
          <w:p w14:paraId="730321EA" w14:textId="77777777" w:rsidR="0098008C" w:rsidRPr="0098008C" w:rsidRDefault="0098008C" w:rsidP="0098008C">
            <w:r w:rsidRPr="0098008C">
              <w:t>a) To login into and access the SPM it is used.</w:t>
            </w:r>
          </w:p>
        </w:tc>
      </w:tr>
      <w:tr w:rsidR="0098008C" w:rsidRPr="0098008C" w14:paraId="3B794FF6"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1DB05" w14:textId="77777777" w:rsidR="0098008C" w:rsidRPr="0098008C" w:rsidRDefault="0098008C" w:rsidP="0098008C">
            <w:r w:rsidRPr="0098008C">
              <w:t>Total PLO percentage achieved and attempted by the student along with the departmental average</w:t>
            </w:r>
          </w:p>
        </w:tc>
        <w:tc>
          <w:tcPr>
            <w:tcW w:w="1344" w:type="dxa"/>
            <w:tcBorders>
              <w:top w:val="single" w:sz="4" w:space="0" w:color="auto"/>
              <w:left w:val="single" w:sz="4" w:space="0" w:color="auto"/>
              <w:bottom w:val="single" w:sz="4" w:space="0" w:color="auto"/>
              <w:right w:val="single" w:sz="4" w:space="0" w:color="auto"/>
            </w:tcBorders>
          </w:tcPr>
          <w:p w14:paraId="2B7C39AA" w14:textId="77777777" w:rsidR="0098008C" w:rsidRPr="0098008C" w:rsidRDefault="0098008C" w:rsidP="0098008C">
            <w:r w:rsidRPr="0098008C">
              <w:t>Student:</w:t>
            </w:r>
          </w:p>
          <w:p w14:paraId="57BD0958" w14:textId="77777777" w:rsidR="0098008C" w:rsidRPr="0098008C" w:rsidRDefault="0098008C" w:rsidP="0098008C">
            <w:r w:rsidRPr="0098008C">
              <w:t>a) Logs into the system</w:t>
            </w:r>
          </w:p>
          <w:p w14:paraId="0A1C65F7" w14:textId="77777777" w:rsidR="0098008C" w:rsidRPr="0098008C" w:rsidRDefault="0098008C" w:rsidP="0098008C">
            <w:r w:rsidRPr="0098008C">
              <w:t>using Student-ID and</w:t>
            </w:r>
          </w:p>
          <w:p w14:paraId="7E8064E8" w14:textId="77777777" w:rsidR="0098008C" w:rsidRPr="0098008C" w:rsidRDefault="0098008C" w:rsidP="0098008C">
            <w:r w:rsidRPr="0098008C">
              <w:t>Password</w:t>
            </w:r>
          </w:p>
          <w:p w14:paraId="1EAC109E" w14:textId="77777777" w:rsidR="0098008C" w:rsidRPr="0098008C" w:rsidRDefault="0098008C" w:rsidP="0098008C">
            <w:r w:rsidRPr="0098008C">
              <w:t>b) Inputs the</w:t>
            </w:r>
          </w:p>
          <w:p w14:paraId="4A064C73" w14:textId="77777777" w:rsidR="0098008C" w:rsidRPr="0098008C" w:rsidRDefault="0098008C" w:rsidP="0098008C">
            <w:r w:rsidRPr="0098008C">
              <w:t>time- period</w:t>
            </w:r>
          </w:p>
          <w:p w14:paraId="6EAFA374" w14:textId="77777777" w:rsidR="0098008C" w:rsidRPr="0098008C" w:rsidRDefault="0098008C" w:rsidP="0098008C">
            <w:r w:rsidRPr="0098008C">
              <w:t>c)Views their</w:t>
            </w:r>
          </w:p>
          <w:p w14:paraId="631E8483" w14:textId="77777777" w:rsidR="0098008C" w:rsidRPr="0098008C" w:rsidRDefault="0098008C" w:rsidP="0098008C">
            <w:r w:rsidRPr="0098008C">
              <w:t>comparison</w:t>
            </w:r>
          </w:p>
          <w:p w14:paraId="24CE7AAC" w14:textId="5443FF33" w:rsidR="0098008C" w:rsidRPr="0098008C" w:rsidRDefault="0098008C" w:rsidP="0098008C">
            <w:r w:rsidRPr="0098008C">
              <w:t xml:space="preserve">of </w:t>
            </w:r>
            <w:r w:rsidR="002607BC" w:rsidRPr="0098008C">
              <w:t>attempted.</w:t>
            </w:r>
          </w:p>
          <w:p w14:paraId="2044CD3C" w14:textId="066F3E0D" w:rsidR="0098008C" w:rsidRPr="0098008C" w:rsidRDefault="0098008C" w:rsidP="0098008C">
            <w:r w:rsidRPr="0098008C">
              <w:t xml:space="preserve">vs achieved </w:t>
            </w:r>
            <w:r w:rsidR="002607BC" w:rsidRPr="0098008C">
              <w:t>PLO.</w:t>
            </w:r>
          </w:p>
          <w:p w14:paraId="0A824BD8" w14:textId="77777777" w:rsidR="0098008C" w:rsidRPr="0098008C" w:rsidRDefault="0098008C" w:rsidP="0098008C">
            <w:r w:rsidRPr="0098008C">
              <w:t>percentage</w:t>
            </w:r>
          </w:p>
          <w:p w14:paraId="43A4572A" w14:textId="77777777" w:rsidR="0098008C" w:rsidRPr="0098008C" w:rsidRDefault="0098008C" w:rsidP="0098008C">
            <w:r w:rsidRPr="0098008C">
              <w:t>along with</w:t>
            </w:r>
          </w:p>
          <w:p w14:paraId="12B0BADB" w14:textId="77777777" w:rsidR="0098008C" w:rsidRPr="0098008C" w:rsidRDefault="0098008C" w:rsidP="0098008C">
            <w:r w:rsidRPr="0098008C">
              <w:t>the</w:t>
            </w:r>
          </w:p>
          <w:p w14:paraId="20FD19CF" w14:textId="77777777" w:rsidR="0098008C" w:rsidRPr="0098008C" w:rsidRDefault="0098008C" w:rsidP="0098008C">
            <w:r w:rsidRPr="0098008C">
              <w:t>departmental</w:t>
            </w:r>
          </w:p>
          <w:p w14:paraId="28D3E128" w14:textId="77777777" w:rsidR="0098008C" w:rsidRPr="0098008C" w:rsidRDefault="0098008C" w:rsidP="0098008C">
            <w:r w:rsidRPr="0098008C">
              <w:t>Average.</w:t>
            </w:r>
          </w:p>
          <w:p w14:paraId="637195E5" w14:textId="77777777" w:rsidR="0098008C" w:rsidRPr="0098008C" w:rsidRDefault="0098008C" w:rsidP="0098008C"/>
          <w:p w14:paraId="17904E48" w14:textId="77777777" w:rsidR="0098008C" w:rsidRPr="0098008C" w:rsidRDefault="0098008C" w:rsidP="0098008C">
            <w:r w:rsidRPr="0098008C">
              <w:t>Admin:</w:t>
            </w:r>
          </w:p>
          <w:p w14:paraId="1617DCB4" w14:textId="77777777" w:rsidR="0098008C" w:rsidRPr="0098008C" w:rsidRDefault="0098008C" w:rsidP="0098008C">
            <w:r w:rsidRPr="0098008C">
              <w:t>a) Logs into the system</w:t>
            </w:r>
          </w:p>
          <w:p w14:paraId="2C7A8FE0" w14:textId="77777777" w:rsidR="0098008C" w:rsidRPr="0098008C" w:rsidRDefault="0098008C" w:rsidP="0098008C">
            <w:r w:rsidRPr="0098008C">
              <w:t>using User-ID and</w:t>
            </w:r>
          </w:p>
          <w:p w14:paraId="74EE5DD6" w14:textId="77777777" w:rsidR="0098008C" w:rsidRPr="0098008C" w:rsidRDefault="0098008C" w:rsidP="0098008C">
            <w:r w:rsidRPr="0098008C">
              <w:t>Password</w:t>
            </w:r>
          </w:p>
          <w:p w14:paraId="7792D64C" w14:textId="77777777" w:rsidR="0098008C" w:rsidRPr="0098008C" w:rsidRDefault="0098008C" w:rsidP="0098008C">
            <w:r w:rsidRPr="0098008C">
              <w:t>b) Inputs the time- period</w:t>
            </w:r>
          </w:p>
          <w:p w14:paraId="57340FAE" w14:textId="77777777" w:rsidR="0098008C" w:rsidRPr="0098008C" w:rsidRDefault="0098008C" w:rsidP="0098008C">
            <w:r w:rsidRPr="0098008C">
              <w:lastRenderedPageBreak/>
              <w:t>c) Views the comparison of students</w:t>
            </w:r>
          </w:p>
          <w:p w14:paraId="034A599C" w14:textId="77777777" w:rsidR="0098008C" w:rsidRPr="0098008C" w:rsidRDefault="0098008C" w:rsidP="0098008C">
            <w:r w:rsidRPr="0098008C">
              <w:t>attempted</w:t>
            </w:r>
          </w:p>
          <w:p w14:paraId="565C6F84" w14:textId="77777777" w:rsidR="0098008C" w:rsidRPr="0098008C" w:rsidRDefault="0098008C" w:rsidP="0098008C">
            <w:r w:rsidRPr="0098008C">
              <w:t>PLO vs</w:t>
            </w:r>
          </w:p>
          <w:p w14:paraId="332EFD7D" w14:textId="77777777" w:rsidR="0098008C" w:rsidRPr="0098008C" w:rsidRDefault="0098008C" w:rsidP="0098008C">
            <w:r w:rsidRPr="0098008C">
              <w:t>achieved</w:t>
            </w:r>
          </w:p>
          <w:p w14:paraId="2CBF696C" w14:textId="77777777" w:rsidR="0098008C" w:rsidRPr="0098008C" w:rsidRDefault="0098008C" w:rsidP="0098008C">
            <w:r w:rsidRPr="0098008C">
              <w:t>PLO</w:t>
            </w:r>
          </w:p>
          <w:p w14:paraId="463C12E0" w14:textId="77777777" w:rsidR="0098008C" w:rsidRPr="0098008C" w:rsidRDefault="0098008C" w:rsidP="0098008C">
            <w:r w:rsidRPr="0098008C">
              <w:t>percentage</w:t>
            </w:r>
          </w:p>
          <w:p w14:paraId="09ACEF86" w14:textId="77777777" w:rsidR="0098008C" w:rsidRPr="0098008C" w:rsidRDefault="0098008C" w:rsidP="0098008C">
            <w:r w:rsidRPr="0098008C">
              <w:t>along with</w:t>
            </w:r>
          </w:p>
          <w:p w14:paraId="4A6D9A7B" w14:textId="77777777" w:rsidR="0098008C" w:rsidRPr="0098008C" w:rsidRDefault="0098008C" w:rsidP="0098008C">
            <w:r w:rsidRPr="0098008C">
              <w:t>the</w:t>
            </w:r>
          </w:p>
          <w:p w14:paraId="69CC405D" w14:textId="77777777" w:rsidR="0098008C" w:rsidRPr="0098008C" w:rsidRDefault="0098008C" w:rsidP="0098008C">
            <w:r w:rsidRPr="0098008C">
              <w:t>departmental</w:t>
            </w:r>
          </w:p>
          <w:p w14:paraId="5BCE2E43" w14:textId="77777777" w:rsidR="0098008C" w:rsidRPr="0098008C" w:rsidRDefault="0098008C" w:rsidP="0098008C">
            <w:r w:rsidRPr="0098008C">
              <w:t>average.</w:t>
            </w:r>
          </w:p>
          <w:p w14:paraId="0FD1B18F" w14:textId="77777777" w:rsidR="0098008C" w:rsidRPr="0098008C" w:rsidRDefault="0098008C" w:rsidP="0098008C"/>
          <w:p w14:paraId="7A958008" w14:textId="77777777" w:rsidR="0098008C" w:rsidRPr="0098008C" w:rsidRDefault="0098008C" w:rsidP="0098008C">
            <w:r w:rsidRPr="0098008C">
              <w:t>Faculty:</w:t>
            </w:r>
          </w:p>
          <w:p w14:paraId="545D9EE1" w14:textId="77777777" w:rsidR="0098008C" w:rsidRPr="0098008C" w:rsidRDefault="0098008C" w:rsidP="0098008C">
            <w:r w:rsidRPr="0098008C">
              <w:t>a) Logs into the system</w:t>
            </w:r>
          </w:p>
          <w:p w14:paraId="26A4EDD7" w14:textId="77777777" w:rsidR="0098008C" w:rsidRPr="0098008C" w:rsidRDefault="0098008C" w:rsidP="0098008C">
            <w:r w:rsidRPr="0098008C">
              <w:t>using User-ID and</w:t>
            </w:r>
          </w:p>
          <w:p w14:paraId="20450B41" w14:textId="77777777" w:rsidR="0098008C" w:rsidRPr="0098008C" w:rsidRDefault="0098008C" w:rsidP="0098008C">
            <w:r w:rsidRPr="0098008C">
              <w:t>Password.</w:t>
            </w:r>
          </w:p>
          <w:p w14:paraId="13CD6E4B" w14:textId="77777777" w:rsidR="0098008C" w:rsidRPr="0098008C" w:rsidRDefault="0098008C" w:rsidP="0098008C">
            <w:r w:rsidRPr="0098008C">
              <w:t>b) Inputs the</w:t>
            </w:r>
          </w:p>
          <w:p w14:paraId="4B0CF721" w14:textId="77777777" w:rsidR="0098008C" w:rsidRPr="0098008C" w:rsidRDefault="0098008C" w:rsidP="0098008C">
            <w:proofErr w:type="gramStart"/>
            <w:r w:rsidRPr="0098008C">
              <w:t>time period</w:t>
            </w:r>
            <w:proofErr w:type="gramEnd"/>
            <w:r w:rsidRPr="0098008C">
              <w:t>.</w:t>
            </w:r>
          </w:p>
          <w:p w14:paraId="4B719C8E" w14:textId="77777777" w:rsidR="0098008C" w:rsidRPr="0098008C" w:rsidRDefault="0098008C" w:rsidP="0098008C">
            <w:r w:rsidRPr="0098008C">
              <w:t>c) Views the</w:t>
            </w:r>
          </w:p>
          <w:p w14:paraId="608FDF2E" w14:textId="77777777" w:rsidR="0098008C" w:rsidRPr="0098008C" w:rsidRDefault="0098008C" w:rsidP="0098008C">
            <w:r w:rsidRPr="0098008C">
              <w:t>comparison of students</w:t>
            </w:r>
          </w:p>
          <w:p w14:paraId="0A71E19F" w14:textId="77777777" w:rsidR="0098008C" w:rsidRPr="0098008C" w:rsidRDefault="0098008C" w:rsidP="0098008C">
            <w:r w:rsidRPr="0098008C">
              <w:t>attempted</w:t>
            </w:r>
          </w:p>
          <w:p w14:paraId="4DE9588B" w14:textId="77777777" w:rsidR="0098008C" w:rsidRPr="0098008C" w:rsidRDefault="0098008C" w:rsidP="0098008C">
            <w:r w:rsidRPr="0098008C">
              <w:t>PLO vs</w:t>
            </w:r>
          </w:p>
          <w:p w14:paraId="0BF6A6CA" w14:textId="77777777" w:rsidR="0098008C" w:rsidRPr="0098008C" w:rsidRDefault="0098008C" w:rsidP="0098008C">
            <w:r w:rsidRPr="0098008C">
              <w:t>achieved</w:t>
            </w:r>
          </w:p>
          <w:p w14:paraId="10694224" w14:textId="77777777" w:rsidR="0098008C" w:rsidRPr="0098008C" w:rsidRDefault="0098008C" w:rsidP="0098008C">
            <w:r w:rsidRPr="0098008C">
              <w:t>PLO</w:t>
            </w:r>
          </w:p>
          <w:p w14:paraId="311B1FBE" w14:textId="77777777" w:rsidR="0098008C" w:rsidRPr="0098008C" w:rsidRDefault="0098008C" w:rsidP="0098008C">
            <w:r w:rsidRPr="0098008C">
              <w:t>percentage</w:t>
            </w:r>
          </w:p>
          <w:p w14:paraId="789D8C7E" w14:textId="77777777" w:rsidR="0098008C" w:rsidRPr="0098008C" w:rsidRDefault="0098008C" w:rsidP="0098008C">
            <w:r w:rsidRPr="0098008C">
              <w:t>along with</w:t>
            </w:r>
          </w:p>
          <w:p w14:paraId="4F23C11F" w14:textId="77777777" w:rsidR="0098008C" w:rsidRPr="0098008C" w:rsidRDefault="0098008C" w:rsidP="0098008C">
            <w:r w:rsidRPr="0098008C">
              <w:t>the</w:t>
            </w:r>
          </w:p>
          <w:p w14:paraId="29B4AC23" w14:textId="77777777" w:rsidR="0098008C" w:rsidRPr="0098008C" w:rsidRDefault="0098008C" w:rsidP="0098008C">
            <w:r w:rsidRPr="0098008C">
              <w:t>departmental</w:t>
            </w:r>
          </w:p>
          <w:p w14:paraId="133C8772" w14:textId="77777777" w:rsidR="0098008C" w:rsidRPr="0098008C" w:rsidRDefault="0098008C" w:rsidP="0098008C">
            <w:r w:rsidRPr="0098008C">
              <w:t>Average.</w:t>
            </w:r>
          </w:p>
          <w:p w14:paraId="1424D3E5"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63E1A380"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624A3EE3" w14:textId="77777777" w:rsidR="0098008C" w:rsidRPr="0098008C" w:rsidRDefault="0098008C" w:rsidP="0098008C">
            <w:r w:rsidRPr="0098008C">
              <w:t>Computer/</w:t>
            </w:r>
          </w:p>
          <w:p w14:paraId="555B7F0D" w14:textId="77777777" w:rsidR="0098008C" w:rsidRPr="0098008C" w:rsidRDefault="0098008C" w:rsidP="0098008C">
            <w:r w:rsidRPr="0098008C">
              <w:t>Laptop </w:t>
            </w:r>
          </w:p>
          <w:p w14:paraId="322607D7" w14:textId="77777777" w:rsidR="0098008C" w:rsidRPr="0098008C" w:rsidRDefault="0098008C" w:rsidP="0098008C">
            <w:r w:rsidRPr="0098008C">
              <w:t>a) User will need a computer to access SPMS</w:t>
            </w:r>
          </w:p>
          <w:p w14:paraId="78078F14" w14:textId="77777777" w:rsidR="0098008C" w:rsidRPr="0098008C" w:rsidRDefault="0098008C" w:rsidP="0098008C"/>
          <w:p w14:paraId="5508F983" w14:textId="77777777" w:rsidR="0098008C" w:rsidRPr="0098008C" w:rsidRDefault="0098008C" w:rsidP="0098008C">
            <w:r w:rsidRPr="0098008C">
              <w:t>Printer</w:t>
            </w:r>
          </w:p>
          <w:p w14:paraId="5458EB2F" w14:textId="77777777" w:rsidR="0098008C" w:rsidRPr="0098008C" w:rsidRDefault="0098008C" w:rsidP="0098008C">
            <w:r w:rsidRPr="0098008C">
              <w:t>a) Used to print out the report if need be.</w:t>
            </w:r>
          </w:p>
          <w:p w14:paraId="724346AF" w14:textId="77777777" w:rsidR="0098008C" w:rsidRPr="0098008C" w:rsidRDefault="0098008C" w:rsidP="0098008C"/>
          <w:p w14:paraId="19FB94E6" w14:textId="77777777" w:rsidR="0098008C" w:rsidRPr="0098008C" w:rsidRDefault="0098008C" w:rsidP="0098008C"/>
          <w:p w14:paraId="638BEFA1" w14:textId="77777777" w:rsidR="0098008C" w:rsidRPr="0098008C" w:rsidRDefault="0098008C" w:rsidP="0098008C">
            <w:r w:rsidRPr="0098008C">
              <w:t>Networking Devices </w:t>
            </w:r>
          </w:p>
          <w:p w14:paraId="0A74D68C" w14:textId="77777777" w:rsidR="0098008C" w:rsidRPr="0098008C" w:rsidRDefault="0098008C" w:rsidP="0098008C">
            <w:r w:rsidRPr="0098008C">
              <w:t>(Router, </w:t>
            </w:r>
          </w:p>
          <w:p w14:paraId="3F577148" w14:textId="77777777" w:rsidR="0098008C" w:rsidRPr="0098008C" w:rsidRDefault="0098008C" w:rsidP="0098008C">
            <w:r w:rsidRPr="0098008C">
              <w:t>Switch, </w:t>
            </w:r>
          </w:p>
          <w:p w14:paraId="18A1A862" w14:textId="77777777" w:rsidR="0098008C" w:rsidRPr="0098008C" w:rsidRDefault="0098008C" w:rsidP="0098008C">
            <w:r w:rsidRPr="0098008C">
              <w:t>Bridge, Hub): </w:t>
            </w:r>
          </w:p>
          <w:p w14:paraId="0CC5672F" w14:textId="77777777" w:rsidR="0098008C" w:rsidRPr="0098008C" w:rsidRDefault="0098008C" w:rsidP="0098008C">
            <w:r w:rsidRPr="0098008C">
              <w:t>a) Used to</w:t>
            </w:r>
          </w:p>
          <w:p w14:paraId="0C1436AA" w14:textId="77777777" w:rsidR="0098008C" w:rsidRPr="0098008C" w:rsidRDefault="0098008C" w:rsidP="0098008C">
            <w:r w:rsidRPr="0098008C">
              <w:t>access the</w:t>
            </w:r>
          </w:p>
          <w:p w14:paraId="7E81E142" w14:textId="77777777" w:rsidR="0098008C" w:rsidRPr="0098008C" w:rsidRDefault="0098008C" w:rsidP="0098008C">
            <w:r w:rsidRPr="0098008C">
              <w:t>Internet.</w:t>
            </w:r>
          </w:p>
          <w:p w14:paraId="57ABA872" w14:textId="77777777" w:rsidR="0098008C" w:rsidRPr="0098008C" w:rsidRDefault="0098008C" w:rsidP="0098008C"/>
          <w:p w14:paraId="6F6A06D6" w14:textId="77777777" w:rsidR="0098008C" w:rsidRPr="0098008C" w:rsidRDefault="0098008C" w:rsidP="0098008C"/>
          <w:p w14:paraId="51952F62" w14:textId="77777777" w:rsidR="0098008C" w:rsidRPr="0098008C" w:rsidRDefault="0098008C" w:rsidP="0098008C"/>
          <w:p w14:paraId="6347B551" w14:textId="77777777" w:rsidR="0098008C" w:rsidRPr="0098008C" w:rsidRDefault="0098008C" w:rsidP="0098008C"/>
          <w:p w14:paraId="5103C1C9"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tcPr>
          <w:p w14:paraId="182E224D" w14:textId="77777777" w:rsidR="0098008C" w:rsidRPr="0098008C" w:rsidRDefault="0098008C" w:rsidP="0098008C">
            <w:r w:rsidRPr="0098008C">
              <w:t>Operating</w:t>
            </w:r>
          </w:p>
          <w:p w14:paraId="3CE69520" w14:textId="77777777" w:rsidR="0098008C" w:rsidRPr="0098008C" w:rsidRDefault="0098008C" w:rsidP="0098008C">
            <w:r w:rsidRPr="0098008C">
              <w:t>system</w:t>
            </w:r>
          </w:p>
          <w:p w14:paraId="74F3CC75" w14:textId="77777777" w:rsidR="0098008C" w:rsidRPr="0098008C" w:rsidRDefault="0098008C" w:rsidP="0098008C">
            <w:r w:rsidRPr="0098008C">
              <w:t>a) Used by</w:t>
            </w:r>
          </w:p>
          <w:p w14:paraId="47F78A8E" w14:textId="77777777" w:rsidR="0098008C" w:rsidRPr="0098008C" w:rsidRDefault="0098008C" w:rsidP="0098008C">
            <w:r w:rsidRPr="0098008C">
              <w:t>the</w:t>
            </w:r>
          </w:p>
          <w:p w14:paraId="7E8B52B5" w14:textId="77777777" w:rsidR="0098008C" w:rsidRPr="0098008C" w:rsidRDefault="0098008C" w:rsidP="0098008C">
            <w:r w:rsidRPr="0098008C">
              <w:t>SPMS</w:t>
            </w:r>
          </w:p>
          <w:p w14:paraId="41F0E3E3" w14:textId="77777777" w:rsidR="0098008C" w:rsidRPr="0098008C" w:rsidRDefault="0098008C" w:rsidP="0098008C"/>
          <w:p w14:paraId="5163584D" w14:textId="77777777" w:rsidR="0098008C" w:rsidRPr="0098008C" w:rsidRDefault="0098008C" w:rsidP="0098008C">
            <w:r w:rsidRPr="0098008C">
              <w:t>SPMS</w:t>
            </w:r>
          </w:p>
          <w:p w14:paraId="6B3F5DD5" w14:textId="77777777" w:rsidR="0098008C" w:rsidRPr="0098008C" w:rsidRDefault="0098008C" w:rsidP="0098008C">
            <w:r w:rsidRPr="0098008C">
              <w:t>a) A comparison of the attempted vs. achieved PLO as well as the departmental average will be produced by the software.</w:t>
            </w:r>
          </w:p>
          <w:p w14:paraId="78FFA8BD" w14:textId="77777777" w:rsidR="0098008C" w:rsidRPr="0098008C" w:rsidRDefault="0098008C" w:rsidP="0098008C"/>
          <w:p w14:paraId="02F95E50" w14:textId="77777777" w:rsidR="0098008C" w:rsidRPr="0098008C" w:rsidRDefault="0098008C" w:rsidP="0098008C"/>
        </w:tc>
        <w:tc>
          <w:tcPr>
            <w:tcW w:w="1531" w:type="dxa"/>
            <w:tcBorders>
              <w:top w:val="single" w:sz="4" w:space="0" w:color="auto"/>
              <w:left w:val="single" w:sz="4" w:space="0" w:color="auto"/>
              <w:bottom w:val="single" w:sz="4" w:space="0" w:color="auto"/>
              <w:right w:val="single" w:sz="4" w:space="0" w:color="auto"/>
            </w:tcBorders>
            <w:hideMark/>
          </w:tcPr>
          <w:p w14:paraId="33A3DC16" w14:textId="77777777" w:rsidR="0098008C" w:rsidRPr="0098008C" w:rsidRDefault="0098008C" w:rsidP="0098008C">
            <w:r w:rsidRPr="0098008C">
              <w:t>SPMS</w:t>
            </w:r>
          </w:p>
          <w:p w14:paraId="303EF43D" w14:textId="77777777" w:rsidR="0098008C" w:rsidRPr="0098008C" w:rsidRDefault="0098008C" w:rsidP="0098008C">
            <w:r w:rsidRPr="0098008C">
              <w:t>Database</w:t>
            </w:r>
          </w:p>
          <w:p w14:paraId="7A2C9422" w14:textId="77777777" w:rsidR="0098008C" w:rsidRPr="0098008C" w:rsidRDefault="0098008C" w:rsidP="0098008C">
            <w:r w:rsidRPr="0098008C">
              <w:t>a) Here, the performance will be stored.</w:t>
            </w:r>
          </w:p>
        </w:tc>
        <w:tc>
          <w:tcPr>
            <w:tcW w:w="1351" w:type="dxa"/>
            <w:tcBorders>
              <w:top w:val="single" w:sz="4" w:space="0" w:color="auto"/>
              <w:left w:val="single" w:sz="4" w:space="0" w:color="auto"/>
              <w:bottom w:val="single" w:sz="4" w:space="0" w:color="auto"/>
              <w:right w:val="single" w:sz="4" w:space="0" w:color="auto"/>
            </w:tcBorders>
            <w:hideMark/>
          </w:tcPr>
          <w:p w14:paraId="1B3BE39A" w14:textId="77777777" w:rsidR="0098008C" w:rsidRPr="0098008C" w:rsidRDefault="0098008C" w:rsidP="0098008C">
            <w:r w:rsidRPr="0098008C">
              <w:t>Internet</w:t>
            </w:r>
          </w:p>
          <w:p w14:paraId="6397392D" w14:textId="77777777" w:rsidR="0098008C" w:rsidRPr="0098008C" w:rsidRDefault="0098008C" w:rsidP="0098008C">
            <w:r w:rsidRPr="0098008C">
              <w:t>a) To login into and access the SPM it is used.</w:t>
            </w:r>
          </w:p>
        </w:tc>
      </w:tr>
      <w:tr w:rsidR="0098008C" w:rsidRPr="0098008C" w14:paraId="6421D11E"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FD5753" w14:textId="77777777" w:rsidR="0098008C" w:rsidRPr="0098008C" w:rsidRDefault="0098008C" w:rsidP="0098008C">
            <w:r w:rsidRPr="0098008C">
              <w:t>PLO achievement</w:t>
            </w:r>
          </w:p>
        </w:tc>
        <w:tc>
          <w:tcPr>
            <w:tcW w:w="1344" w:type="dxa"/>
            <w:tcBorders>
              <w:top w:val="single" w:sz="4" w:space="0" w:color="auto"/>
              <w:left w:val="single" w:sz="4" w:space="0" w:color="auto"/>
              <w:bottom w:val="single" w:sz="4" w:space="0" w:color="auto"/>
              <w:right w:val="single" w:sz="4" w:space="0" w:color="auto"/>
            </w:tcBorders>
          </w:tcPr>
          <w:p w14:paraId="0D0BE585" w14:textId="77777777" w:rsidR="0098008C" w:rsidRPr="0098008C" w:rsidRDefault="0098008C" w:rsidP="0098008C">
            <w:r w:rsidRPr="0098008C">
              <w:t xml:space="preserve">Student: </w:t>
            </w:r>
          </w:p>
          <w:p w14:paraId="1C70D50B" w14:textId="77777777" w:rsidR="0098008C" w:rsidRPr="0098008C" w:rsidRDefault="0098008C" w:rsidP="0098008C">
            <w:pPr>
              <w:rPr>
                <w:b/>
                <w:bCs/>
              </w:rPr>
            </w:pPr>
            <w:r w:rsidRPr="0098008C">
              <w:t>a) Logs into the system</w:t>
            </w:r>
          </w:p>
          <w:p w14:paraId="2FA9C38A" w14:textId="77777777" w:rsidR="0098008C" w:rsidRPr="0098008C" w:rsidRDefault="0098008C" w:rsidP="0098008C">
            <w:r w:rsidRPr="0098008C">
              <w:t>using</w:t>
            </w:r>
          </w:p>
          <w:p w14:paraId="1EBF55FC" w14:textId="77777777" w:rsidR="0098008C" w:rsidRPr="0098008C" w:rsidRDefault="0098008C" w:rsidP="0098008C">
            <w:r w:rsidRPr="0098008C">
              <w:t>Student-ID</w:t>
            </w:r>
          </w:p>
          <w:p w14:paraId="2D5257A6" w14:textId="77777777" w:rsidR="0098008C" w:rsidRPr="0098008C" w:rsidRDefault="0098008C" w:rsidP="0098008C">
            <w:r w:rsidRPr="0098008C">
              <w:t>and</w:t>
            </w:r>
          </w:p>
          <w:p w14:paraId="4AF9507F" w14:textId="77777777" w:rsidR="0098008C" w:rsidRPr="0098008C" w:rsidRDefault="0098008C" w:rsidP="0098008C">
            <w:r w:rsidRPr="0098008C">
              <w:t>password. b) Selects</w:t>
            </w:r>
          </w:p>
          <w:p w14:paraId="59920621" w14:textId="77777777" w:rsidR="0098008C" w:rsidRPr="0098008C" w:rsidRDefault="0098008C" w:rsidP="0098008C">
            <w:r w:rsidRPr="0098008C">
              <w:t>PLO</w:t>
            </w:r>
          </w:p>
          <w:p w14:paraId="520212B4" w14:textId="77777777" w:rsidR="0098008C" w:rsidRPr="0098008C" w:rsidRDefault="0098008C" w:rsidP="0098008C">
            <w:r w:rsidRPr="0098008C">
              <w:t>achievement</w:t>
            </w:r>
          </w:p>
          <w:p w14:paraId="349460C1" w14:textId="77777777" w:rsidR="0098008C" w:rsidRPr="0098008C" w:rsidRDefault="0098008C" w:rsidP="0098008C">
            <w:r w:rsidRPr="0098008C">
              <w:t>c) View PLO</w:t>
            </w:r>
          </w:p>
          <w:p w14:paraId="3B508C07" w14:textId="77777777" w:rsidR="0098008C" w:rsidRPr="0098008C" w:rsidRDefault="0098008C" w:rsidP="0098008C">
            <w:r w:rsidRPr="0098008C">
              <w:t>Achievement.</w:t>
            </w:r>
          </w:p>
          <w:p w14:paraId="1C18C010" w14:textId="77777777" w:rsidR="0098008C" w:rsidRPr="0098008C" w:rsidRDefault="0098008C" w:rsidP="0098008C"/>
          <w:p w14:paraId="7C8CDF47" w14:textId="77777777" w:rsidR="0098008C" w:rsidRPr="0098008C" w:rsidRDefault="0098008C" w:rsidP="0098008C">
            <w:r w:rsidRPr="0098008C">
              <w:t>Admin:</w:t>
            </w:r>
          </w:p>
          <w:p w14:paraId="435EB335" w14:textId="77777777" w:rsidR="0098008C" w:rsidRPr="0098008C" w:rsidRDefault="0098008C" w:rsidP="0098008C">
            <w:r w:rsidRPr="0098008C">
              <w:t>a) Logs into the System</w:t>
            </w:r>
          </w:p>
          <w:p w14:paraId="230DE161" w14:textId="77777777" w:rsidR="0098008C" w:rsidRPr="0098008C" w:rsidRDefault="0098008C" w:rsidP="0098008C">
            <w:r w:rsidRPr="0098008C">
              <w:t>using user-ID</w:t>
            </w:r>
          </w:p>
          <w:p w14:paraId="668C1A02" w14:textId="77777777" w:rsidR="0098008C" w:rsidRPr="0098008C" w:rsidRDefault="0098008C" w:rsidP="0098008C">
            <w:r w:rsidRPr="0098008C">
              <w:t>and</w:t>
            </w:r>
          </w:p>
          <w:p w14:paraId="27CE9B6A" w14:textId="77777777" w:rsidR="0098008C" w:rsidRPr="0098008C" w:rsidRDefault="0098008C" w:rsidP="0098008C">
            <w:r w:rsidRPr="0098008C">
              <w:t>password.</w:t>
            </w:r>
          </w:p>
          <w:p w14:paraId="3C2CFF6F" w14:textId="77777777" w:rsidR="0098008C" w:rsidRPr="0098008C" w:rsidRDefault="0098008C" w:rsidP="0098008C">
            <w:r w:rsidRPr="0098008C">
              <w:t>b) Selects</w:t>
            </w:r>
          </w:p>
          <w:p w14:paraId="25501B92" w14:textId="77777777" w:rsidR="0098008C" w:rsidRPr="0098008C" w:rsidRDefault="0098008C" w:rsidP="0098008C">
            <w:r w:rsidRPr="0098008C">
              <w:t>PLO</w:t>
            </w:r>
          </w:p>
          <w:p w14:paraId="0D3E6624" w14:textId="77777777" w:rsidR="0098008C" w:rsidRPr="0098008C" w:rsidRDefault="0098008C" w:rsidP="0098008C">
            <w:r w:rsidRPr="0098008C">
              <w:t>achievement</w:t>
            </w:r>
          </w:p>
          <w:p w14:paraId="2DE12C1A" w14:textId="77777777" w:rsidR="0098008C" w:rsidRPr="0098008C" w:rsidRDefault="0098008C" w:rsidP="0098008C">
            <w:r w:rsidRPr="0098008C">
              <w:t>c) View PLO</w:t>
            </w:r>
          </w:p>
          <w:p w14:paraId="32659DB0" w14:textId="77777777" w:rsidR="0098008C" w:rsidRPr="0098008C" w:rsidRDefault="0098008C" w:rsidP="0098008C">
            <w:r w:rsidRPr="0098008C">
              <w:t>Achievement.</w:t>
            </w:r>
          </w:p>
          <w:p w14:paraId="7F5F4446" w14:textId="77777777" w:rsidR="0098008C" w:rsidRPr="0098008C" w:rsidRDefault="0098008C" w:rsidP="0098008C"/>
          <w:p w14:paraId="04CB1B62" w14:textId="77777777" w:rsidR="0098008C" w:rsidRPr="0098008C" w:rsidRDefault="0098008C" w:rsidP="0098008C">
            <w:r w:rsidRPr="0098008C">
              <w:t xml:space="preserve">Faculty: </w:t>
            </w:r>
          </w:p>
          <w:p w14:paraId="7EE62C14" w14:textId="77777777" w:rsidR="0098008C" w:rsidRPr="0098008C" w:rsidRDefault="0098008C" w:rsidP="0098008C">
            <w:r w:rsidRPr="0098008C">
              <w:t>a) Logs into</w:t>
            </w:r>
          </w:p>
          <w:p w14:paraId="5F360548" w14:textId="77777777" w:rsidR="0098008C" w:rsidRPr="0098008C" w:rsidRDefault="0098008C" w:rsidP="0098008C">
            <w:r w:rsidRPr="0098008C">
              <w:t>the System</w:t>
            </w:r>
          </w:p>
          <w:p w14:paraId="36758B7A" w14:textId="77777777" w:rsidR="0098008C" w:rsidRPr="0098008C" w:rsidRDefault="0098008C" w:rsidP="0098008C">
            <w:r w:rsidRPr="0098008C">
              <w:t>using</w:t>
            </w:r>
          </w:p>
          <w:p w14:paraId="56748582" w14:textId="77777777" w:rsidR="0098008C" w:rsidRPr="0098008C" w:rsidRDefault="0098008C" w:rsidP="0098008C">
            <w:r w:rsidRPr="0098008C">
              <w:t>Faculty-ID and</w:t>
            </w:r>
          </w:p>
          <w:p w14:paraId="4F32C349" w14:textId="77777777" w:rsidR="0098008C" w:rsidRPr="0098008C" w:rsidRDefault="0098008C" w:rsidP="0098008C">
            <w:r w:rsidRPr="0098008C">
              <w:t>password.</w:t>
            </w:r>
          </w:p>
          <w:p w14:paraId="697AB969" w14:textId="77777777" w:rsidR="0098008C" w:rsidRPr="0098008C" w:rsidRDefault="0098008C" w:rsidP="0098008C">
            <w:r w:rsidRPr="0098008C">
              <w:t>b) Selects</w:t>
            </w:r>
          </w:p>
          <w:p w14:paraId="2427CE95" w14:textId="77777777" w:rsidR="0098008C" w:rsidRPr="0098008C" w:rsidRDefault="0098008C" w:rsidP="0098008C">
            <w:r w:rsidRPr="0098008C">
              <w:t>PLO</w:t>
            </w:r>
          </w:p>
          <w:p w14:paraId="262CF103" w14:textId="77777777" w:rsidR="0098008C" w:rsidRPr="0098008C" w:rsidRDefault="0098008C" w:rsidP="0098008C">
            <w:r w:rsidRPr="0098008C">
              <w:t>Achievement.</w:t>
            </w:r>
          </w:p>
          <w:p w14:paraId="2526D37D" w14:textId="77777777" w:rsidR="0098008C" w:rsidRPr="0098008C" w:rsidRDefault="0098008C" w:rsidP="0098008C">
            <w:r w:rsidRPr="0098008C">
              <w:t>c) View PLO</w:t>
            </w:r>
          </w:p>
          <w:p w14:paraId="5D8C1C41" w14:textId="77777777" w:rsidR="0098008C" w:rsidRPr="0098008C" w:rsidRDefault="0098008C" w:rsidP="0098008C">
            <w:r w:rsidRPr="0098008C">
              <w:t>Achievement.</w:t>
            </w:r>
          </w:p>
        </w:tc>
        <w:tc>
          <w:tcPr>
            <w:tcW w:w="1225" w:type="dxa"/>
            <w:tcBorders>
              <w:top w:val="single" w:sz="4" w:space="0" w:color="auto"/>
              <w:left w:val="single" w:sz="4" w:space="0" w:color="auto"/>
              <w:bottom w:val="single" w:sz="4" w:space="0" w:color="auto"/>
              <w:right w:val="single" w:sz="4" w:space="0" w:color="auto"/>
            </w:tcBorders>
          </w:tcPr>
          <w:p w14:paraId="6324CC24"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15B87BD0" w14:textId="77777777" w:rsidR="0098008C" w:rsidRPr="0098008C" w:rsidRDefault="0098008C" w:rsidP="0098008C">
            <w:r w:rsidRPr="0098008C">
              <w:t>Computer/</w:t>
            </w:r>
          </w:p>
          <w:p w14:paraId="6172A244" w14:textId="77777777" w:rsidR="0098008C" w:rsidRPr="0098008C" w:rsidRDefault="0098008C" w:rsidP="0098008C">
            <w:r w:rsidRPr="0098008C">
              <w:t>Laptop </w:t>
            </w:r>
          </w:p>
          <w:p w14:paraId="05C80464" w14:textId="77777777" w:rsidR="0098008C" w:rsidRPr="0098008C" w:rsidRDefault="0098008C" w:rsidP="0098008C">
            <w:r w:rsidRPr="0098008C">
              <w:t>a) User will need a computer to access SPMS</w:t>
            </w:r>
          </w:p>
          <w:p w14:paraId="655D2334" w14:textId="77777777" w:rsidR="0098008C" w:rsidRPr="0098008C" w:rsidRDefault="0098008C" w:rsidP="0098008C"/>
          <w:p w14:paraId="411C688B" w14:textId="77777777" w:rsidR="0098008C" w:rsidRPr="0098008C" w:rsidRDefault="0098008C" w:rsidP="0098008C">
            <w:r w:rsidRPr="0098008C">
              <w:t>Printer</w:t>
            </w:r>
          </w:p>
          <w:p w14:paraId="79E3707D" w14:textId="77777777" w:rsidR="0098008C" w:rsidRPr="0098008C" w:rsidRDefault="0098008C" w:rsidP="0098008C">
            <w:r w:rsidRPr="0098008C">
              <w:t>a) Used to print out the report if need be.</w:t>
            </w:r>
          </w:p>
          <w:p w14:paraId="255F5D01" w14:textId="77777777" w:rsidR="0098008C" w:rsidRPr="0098008C" w:rsidRDefault="0098008C" w:rsidP="0098008C"/>
          <w:p w14:paraId="567FB0ED" w14:textId="77777777" w:rsidR="0098008C" w:rsidRPr="0098008C" w:rsidRDefault="0098008C" w:rsidP="0098008C"/>
          <w:p w14:paraId="7BB34B76" w14:textId="77777777" w:rsidR="0098008C" w:rsidRPr="0098008C" w:rsidRDefault="0098008C" w:rsidP="0098008C">
            <w:r w:rsidRPr="0098008C">
              <w:t>Networking Devices </w:t>
            </w:r>
          </w:p>
          <w:p w14:paraId="2862E621" w14:textId="77777777" w:rsidR="0098008C" w:rsidRPr="0098008C" w:rsidRDefault="0098008C" w:rsidP="0098008C">
            <w:r w:rsidRPr="0098008C">
              <w:t>(Router, </w:t>
            </w:r>
          </w:p>
          <w:p w14:paraId="752347FE" w14:textId="77777777" w:rsidR="0098008C" w:rsidRPr="0098008C" w:rsidRDefault="0098008C" w:rsidP="0098008C">
            <w:r w:rsidRPr="0098008C">
              <w:t>Switch, </w:t>
            </w:r>
          </w:p>
          <w:p w14:paraId="658DCA77" w14:textId="77777777" w:rsidR="0098008C" w:rsidRPr="0098008C" w:rsidRDefault="0098008C" w:rsidP="0098008C">
            <w:r w:rsidRPr="0098008C">
              <w:t>Bridge, Hub): </w:t>
            </w:r>
          </w:p>
          <w:p w14:paraId="0B9D265A" w14:textId="77777777" w:rsidR="0098008C" w:rsidRPr="0098008C" w:rsidRDefault="0098008C" w:rsidP="0098008C">
            <w:r w:rsidRPr="0098008C">
              <w:t>a) Used to</w:t>
            </w:r>
          </w:p>
          <w:p w14:paraId="26D50C7C" w14:textId="77777777" w:rsidR="0098008C" w:rsidRPr="0098008C" w:rsidRDefault="0098008C" w:rsidP="0098008C">
            <w:r w:rsidRPr="0098008C">
              <w:t>access the</w:t>
            </w:r>
          </w:p>
          <w:p w14:paraId="564CB6F4" w14:textId="77777777" w:rsidR="0098008C" w:rsidRPr="0098008C" w:rsidRDefault="0098008C" w:rsidP="0098008C">
            <w:r w:rsidRPr="0098008C">
              <w:t>Internet.</w:t>
            </w:r>
          </w:p>
          <w:p w14:paraId="58139A89"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031C6931" w14:textId="77777777" w:rsidR="0098008C" w:rsidRPr="0098008C" w:rsidRDefault="0098008C" w:rsidP="0098008C">
            <w:r w:rsidRPr="0098008C">
              <w:lastRenderedPageBreak/>
              <w:t>SPMS</w:t>
            </w:r>
          </w:p>
          <w:p w14:paraId="73FC3418" w14:textId="77777777" w:rsidR="0098008C" w:rsidRPr="0098008C" w:rsidRDefault="0098008C" w:rsidP="0098008C">
            <w:r w:rsidRPr="0098008C">
              <w:t>a) A PLO achievement will be generated by the software.</w:t>
            </w:r>
          </w:p>
        </w:tc>
        <w:tc>
          <w:tcPr>
            <w:tcW w:w="1531" w:type="dxa"/>
            <w:tcBorders>
              <w:top w:val="single" w:sz="4" w:space="0" w:color="auto"/>
              <w:left w:val="single" w:sz="4" w:space="0" w:color="auto"/>
              <w:bottom w:val="single" w:sz="4" w:space="0" w:color="auto"/>
              <w:right w:val="single" w:sz="4" w:space="0" w:color="auto"/>
            </w:tcBorders>
            <w:hideMark/>
          </w:tcPr>
          <w:p w14:paraId="2D677EDF" w14:textId="77777777" w:rsidR="0098008C" w:rsidRPr="0098008C" w:rsidRDefault="0098008C" w:rsidP="0098008C">
            <w:r w:rsidRPr="0098008C">
              <w:t>SPMS</w:t>
            </w:r>
          </w:p>
          <w:p w14:paraId="767B0F0B" w14:textId="77777777" w:rsidR="0098008C" w:rsidRPr="0098008C" w:rsidRDefault="0098008C" w:rsidP="0098008C">
            <w:r w:rsidRPr="0098008C">
              <w:t>Database</w:t>
            </w:r>
          </w:p>
          <w:p w14:paraId="69FD179F" w14:textId="77777777" w:rsidR="0098008C" w:rsidRPr="0098008C" w:rsidRDefault="0098008C" w:rsidP="0098008C">
            <w:r w:rsidRPr="0098008C">
              <w:t>a) Here, the performance will be stored and updated.</w:t>
            </w:r>
          </w:p>
        </w:tc>
        <w:tc>
          <w:tcPr>
            <w:tcW w:w="1351" w:type="dxa"/>
            <w:tcBorders>
              <w:top w:val="single" w:sz="4" w:space="0" w:color="auto"/>
              <w:left w:val="single" w:sz="4" w:space="0" w:color="auto"/>
              <w:bottom w:val="single" w:sz="4" w:space="0" w:color="auto"/>
              <w:right w:val="single" w:sz="4" w:space="0" w:color="auto"/>
            </w:tcBorders>
            <w:hideMark/>
          </w:tcPr>
          <w:p w14:paraId="2D802E11" w14:textId="77777777" w:rsidR="0098008C" w:rsidRPr="0098008C" w:rsidRDefault="0098008C" w:rsidP="0098008C">
            <w:r w:rsidRPr="0098008C">
              <w:t>Internet</w:t>
            </w:r>
          </w:p>
          <w:p w14:paraId="29740CF5" w14:textId="77777777" w:rsidR="0098008C" w:rsidRPr="0098008C" w:rsidRDefault="0098008C" w:rsidP="0098008C">
            <w:r w:rsidRPr="0098008C">
              <w:t>a) To login into and access the SPMS it is used.</w:t>
            </w:r>
          </w:p>
        </w:tc>
      </w:tr>
      <w:tr w:rsidR="0098008C" w:rsidRPr="0098008C" w14:paraId="14D7C9A3"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0605BFF" w14:textId="77777777" w:rsidR="0098008C" w:rsidRPr="0098008C" w:rsidRDefault="0098008C" w:rsidP="0098008C">
            <w:r w:rsidRPr="0098008C">
              <w:t xml:space="preserve">Expected PLO-achievement versus actual score (for course's, student’s, </w:t>
            </w:r>
          </w:p>
          <w:p w14:paraId="0BB5EEED" w14:textId="77777777" w:rsidR="0098008C" w:rsidRPr="0098008C" w:rsidRDefault="0098008C" w:rsidP="0098008C">
            <w:proofErr w:type="spellStart"/>
            <w:r w:rsidRPr="0098008C">
              <w:t>Department’s</w:t>
            </w:r>
            <w:proofErr w:type="spellEnd"/>
            <w:r w:rsidRPr="0098008C">
              <w:t xml:space="preserve">, </w:t>
            </w:r>
            <w:proofErr w:type="gramStart"/>
            <w:r w:rsidRPr="0098008C">
              <w:t>program’s</w:t>
            </w:r>
            <w:proofErr w:type="gramEnd"/>
            <w:r w:rsidRPr="0098008C">
              <w:t xml:space="preserve"> or school’s)</w:t>
            </w:r>
          </w:p>
          <w:p w14:paraId="5D9BB0CC" w14:textId="77777777" w:rsidR="0098008C" w:rsidRPr="0098008C" w:rsidRDefault="0098008C" w:rsidP="0098008C"/>
        </w:tc>
        <w:tc>
          <w:tcPr>
            <w:tcW w:w="1344" w:type="dxa"/>
            <w:tcBorders>
              <w:top w:val="single" w:sz="4" w:space="0" w:color="auto"/>
              <w:left w:val="single" w:sz="4" w:space="0" w:color="auto"/>
              <w:bottom w:val="single" w:sz="4" w:space="0" w:color="auto"/>
              <w:right w:val="single" w:sz="4" w:space="0" w:color="auto"/>
            </w:tcBorders>
          </w:tcPr>
          <w:p w14:paraId="38DA5AE4" w14:textId="77777777" w:rsidR="0098008C" w:rsidRPr="0098008C" w:rsidRDefault="0098008C" w:rsidP="0098008C">
            <w:r w:rsidRPr="0098008C">
              <w:t>Student:</w:t>
            </w:r>
          </w:p>
          <w:p w14:paraId="2BDDB0C0" w14:textId="77777777" w:rsidR="0098008C" w:rsidRPr="0098008C" w:rsidRDefault="0098008C" w:rsidP="0098008C">
            <w:r w:rsidRPr="0098008C">
              <w:t>a) Logs into the system</w:t>
            </w:r>
          </w:p>
          <w:p w14:paraId="72D27A02" w14:textId="77777777" w:rsidR="0098008C" w:rsidRPr="0098008C" w:rsidRDefault="0098008C" w:rsidP="0098008C">
            <w:r w:rsidRPr="0098008C">
              <w:t>using</w:t>
            </w:r>
          </w:p>
          <w:p w14:paraId="0F9F8AC7" w14:textId="77777777" w:rsidR="0098008C" w:rsidRPr="0098008C" w:rsidRDefault="0098008C" w:rsidP="0098008C">
            <w:r w:rsidRPr="0098008C">
              <w:t>Student-ID</w:t>
            </w:r>
          </w:p>
          <w:p w14:paraId="769BA511" w14:textId="77777777" w:rsidR="0098008C" w:rsidRPr="0098008C" w:rsidRDefault="0098008C" w:rsidP="0098008C">
            <w:r w:rsidRPr="0098008C">
              <w:t>and</w:t>
            </w:r>
          </w:p>
          <w:p w14:paraId="4C1886E5" w14:textId="77777777" w:rsidR="0098008C" w:rsidRPr="0098008C" w:rsidRDefault="0098008C" w:rsidP="0098008C">
            <w:r w:rsidRPr="0098008C">
              <w:t>password.</w:t>
            </w:r>
          </w:p>
          <w:p w14:paraId="63FBD3A2" w14:textId="77777777" w:rsidR="0098008C" w:rsidRPr="0098008C" w:rsidRDefault="0098008C" w:rsidP="0098008C">
            <w:r w:rsidRPr="0098008C">
              <w:t>b) Selects</w:t>
            </w:r>
          </w:p>
          <w:p w14:paraId="4EF2E2E4" w14:textId="77777777" w:rsidR="0098008C" w:rsidRPr="0098008C" w:rsidRDefault="0098008C" w:rsidP="0098008C">
            <w:r w:rsidRPr="0098008C">
              <w:t>PLO</w:t>
            </w:r>
          </w:p>
          <w:p w14:paraId="56F71407" w14:textId="77777777" w:rsidR="0098008C" w:rsidRPr="0098008C" w:rsidRDefault="0098008C" w:rsidP="0098008C">
            <w:r w:rsidRPr="0098008C">
              <w:t>achievement</w:t>
            </w:r>
          </w:p>
          <w:p w14:paraId="5FC82A28" w14:textId="77777777" w:rsidR="0098008C" w:rsidRPr="0098008C" w:rsidRDefault="0098008C" w:rsidP="0098008C">
            <w:r w:rsidRPr="0098008C">
              <w:t>comparison</w:t>
            </w:r>
          </w:p>
          <w:p w14:paraId="1D0623AA" w14:textId="77777777" w:rsidR="0098008C" w:rsidRPr="0098008C" w:rsidRDefault="0098008C" w:rsidP="0098008C">
            <w:r w:rsidRPr="0098008C">
              <w:t>c) View PLO</w:t>
            </w:r>
          </w:p>
          <w:p w14:paraId="0F92F027" w14:textId="77777777" w:rsidR="0098008C" w:rsidRPr="0098008C" w:rsidRDefault="0098008C" w:rsidP="0098008C">
            <w:r w:rsidRPr="0098008C">
              <w:t>achievement</w:t>
            </w:r>
          </w:p>
          <w:p w14:paraId="1313AEE9" w14:textId="77777777" w:rsidR="0098008C" w:rsidRPr="0098008C" w:rsidRDefault="0098008C" w:rsidP="0098008C">
            <w:r w:rsidRPr="0098008C">
              <w:t>Comparison.</w:t>
            </w:r>
          </w:p>
          <w:p w14:paraId="7529D099" w14:textId="77777777" w:rsidR="0098008C" w:rsidRPr="0098008C" w:rsidRDefault="0098008C" w:rsidP="0098008C"/>
          <w:p w14:paraId="60346103" w14:textId="77777777" w:rsidR="0098008C" w:rsidRPr="0098008C" w:rsidRDefault="0098008C" w:rsidP="0098008C">
            <w:r w:rsidRPr="0098008C">
              <w:t>Admin:</w:t>
            </w:r>
          </w:p>
          <w:p w14:paraId="547A8B6D" w14:textId="77777777" w:rsidR="0098008C" w:rsidRPr="0098008C" w:rsidRDefault="0098008C" w:rsidP="0098008C">
            <w:r w:rsidRPr="0098008C">
              <w:t>a) Logs into the system</w:t>
            </w:r>
          </w:p>
          <w:p w14:paraId="7C43BE8B" w14:textId="77777777" w:rsidR="0098008C" w:rsidRPr="0098008C" w:rsidRDefault="0098008C" w:rsidP="0098008C">
            <w:r w:rsidRPr="0098008C">
              <w:lastRenderedPageBreak/>
              <w:t>using user-ID</w:t>
            </w:r>
          </w:p>
          <w:p w14:paraId="4DF1D48E" w14:textId="77777777" w:rsidR="0098008C" w:rsidRPr="0098008C" w:rsidRDefault="0098008C" w:rsidP="0098008C">
            <w:r w:rsidRPr="0098008C">
              <w:t>and</w:t>
            </w:r>
          </w:p>
          <w:p w14:paraId="51742161" w14:textId="77777777" w:rsidR="0098008C" w:rsidRPr="0098008C" w:rsidRDefault="0098008C" w:rsidP="0098008C">
            <w:r w:rsidRPr="0098008C">
              <w:t>password.</w:t>
            </w:r>
          </w:p>
          <w:p w14:paraId="6F315F40" w14:textId="77777777" w:rsidR="0098008C" w:rsidRPr="0098008C" w:rsidRDefault="0098008C" w:rsidP="0098008C">
            <w:r w:rsidRPr="0098008C">
              <w:t>b) Selects</w:t>
            </w:r>
          </w:p>
          <w:p w14:paraId="5420125C" w14:textId="77777777" w:rsidR="0098008C" w:rsidRPr="0098008C" w:rsidRDefault="0098008C" w:rsidP="0098008C">
            <w:r w:rsidRPr="0098008C">
              <w:t>PLO</w:t>
            </w:r>
          </w:p>
          <w:p w14:paraId="6D6D33DA" w14:textId="77777777" w:rsidR="0098008C" w:rsidRPr="0098008C" w:rsidRDefault="0098008C" w:rsidP="0098008C">
            <w:r w:rsidRPr="0098008C">
              <w:t>achievement</w:t>
            </w:r>
          </w:p>
          <w:p w14:paraId="116B29A2" w14:textId="77777777" w:rsidR="0098008C" w:rsidRPr="0098008C" w:rsidRDefault="0098008C" w:rsidP="0098008C">
            <w:r w:rsidRPr="0098008C">
              <w:t>comparison</w:t>
            </w:r>
          </w:p>
          <w:p w14:paraId="5728F402" w14:textId="77777777" w:rsidR="0098008C" w:rsidRPr="0098008C" w:rsidRDefault="0098008C" w:rsidP="0098008C">
            <w:r w:rsidRPr="0098008C">
              <w:t>c) View PLO</w:t>
            </w:r>
          </w:p>
          <w:p w14:paraId="5925C77E" w14:textId="77777777" w:rsidR="0098008C" w:rsidRPr="0098008C" w:rsidRDefault="0098008C" w:rsidP="0098008C">
            <w:r w:rsidRPr="0098008C">
              <w:t>achievement</w:t>
            </w:r>
          </w:p>
          <w:p w14:paraId="196313A7" w14:textId="77777777" w:rsidR="0098008C" w:rsidRPr="0098008C" w:rsidRDefault="0098008C" w:rsidP="0098008C">
            <w:r w:rsidRPr="0098008C">
              <w:t>Comparison.</w:t>
            </w:r>
          </w:p>
          <w:p w14:paraId="08F5B035" w14:textId="77777777" w:rsidR="0098008C" w:rsidRPr="0098008C" w:rsidRDefault="0098008C" w:rsidP="0098008C"/>
          <w:p w14:paraId="5475A01E" w14:textId="77777777" w:rsidR="0098008C" w:rsidRPr="0098008C" w:rsidRDefault="0098008C" w:rsidP="0098008C">
            <w:r w:rsidRPr="0098008C">
              <w:t>Faculty:</w:t>
            </w:r>
          </w:p>
          <w:p w14:paraId="3F8C87F3" w14:textId="77777777" w:rsidR="0098008C" w:rsidRPr="0098008C" w:rsidRDefault="0098008C" w:rsidP="0098008C">
            <w:r w:rsidRPr="0098008C">
              <w:t>a) Logs into the System</w:t>
            </w:r>
          </w:p>
          <w:p w14:paraId="0D484215" w14:textId="77777777" w:rsidR="0098008C" w:rsidRPr="0098008C" w:rsidRDefault="0098008C" w:rsidP="0098008C">
            <w:r w:rsidRPr="0098008C">
              <w:t>using</w:t>
            </w:r>
          </w:p>
          <w:p w14:paraId="281BDA13" w14:textId="77777777" w:rsidR="0098008C" w:rsidRPr="0098008C" w:rsidRDefault="0098008C" w:rsidP="0098008C">
            <w:r w:rsidRPr="0098008C">
              <w:t>Faculty-ID and</w:t>
            </w:r>
          </w:p>
          <w:p w14:paraId="4F89D874" w14:textId="77777777" w:rsidR="0098008C" w:rsidRPr="0098008C" w:rsidRDefault="0098008C" w:rsidP="0098008C">
            <w:r w:rsidRPr="0098008C">
              <w:t>password.</w:t>
            </w:r>
          </w:p>
          <w:p w14:paraId="7641B3E7" w14:textId="77777777" w:rsidR="0098008C" w:rsidRPr="0098008C" w:rsidRDefault="0098008C" w:rsidP="0098008C">
            <w:r w:rsidRPr="0098008C">
              <w:t>b) Selects</w:t>
            </w:r>
          </w:p>
          <w:p w14:paraId="519F95FC" w14:textId="77777777" w:rsidR="0098008C" w:rsidRPr="0098008C" w:rsidRDefault="0098008C" w:rsidP="0098008C">
            <w:r w:rsidRPr="0098008C">
              <w:t>PLO</w:t>
            </w:r>
          </w:p>
          <w:p w14:paraId="7249C221" w14:textId="77777777" w:rsidR="0098008C" w:rsidRPr="0098008C" w:rsidRDefault="0098008C" w:rsidP="0098008C">
            <w:r w:rsidRPr="0098008C">
              <w:t>achievement</w:t>
            </w:r>
          </w:p>
          <w:p w14:paraId="12A9672C" w14:textId="77777777" w:rsidR="0098008C" w:rsidRPr="0098008C" w:rsidRDefault="0098008C" w:rsidP="0098008C">
            <w:r w:rsidRPr="0098008C">
              <w:t>comparison.</w:t>
            </w:r>
          </w:p>
          <w:p w14:paraId="07E7CE24" w14:textId="77777777" w:rsidR="0098008C" w:rsidRPr="0098008C" w:rsidRDefault="0098008C" w:rsidP="0098008C">
            <w:r w:rsidRPr="0098008C">
              <w:t>c) view PLO</w:t>
            </w:r>
          </w:p>
          <w:p w14:paraId="62DBF5AC" w14:textId="77777777" w:rsidR="0098008C" w:rsidRPr="0098008C" w:rsidRDefault="0098008C" w:rsidP="0098008C">
            <w:r w:rsidRPr="0098008C">
              <w:t>Achievement comparison.</w:t>
            </w:r>
          </w:p>
          <w:p w14:paraId="2B6CA2F9"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01B4FBFC"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173397A4" w14:textId="77777777" w:rsidR="0098008C" w:rsidRPr="0098008C" w:rsidRDefault="0098008C" w:rsidP="0098008C">
            <w:r w:rsidRPr="0098008C">
              <w:t>Computer/</w:t>
            </w:r>
          </w:p>
          <w:p w14:paraId="314D1EB0" w14:textId="77777777" w:rsidR="0098008C" w:rsidRPr="0098008C" w:rsidRDefault="0098008C" w:rsidP="0098008C">
            <w:r w:rsidRPr="0098008C">
              <w:t>Laptop </w:t>
            </w:r>
          </w:p>
          <w:p w14:paraId="769F0194" w14:textId="77777777" w:rsidR="0098008C" w:rsidRPr="0098008C" w:rsidRDefault="0098008C" w:rsidP="0098008C">
            <w:r w:rsidRPr="0098008C">
              <w:t>a) User will need a computer to access SPMS</w:t>
            </w:r>
          </w:p>
          <w:p w14:paraId="4D0C7B15" w14:textId="77777777" w:rsidR="0098008C" w:rsidRPr="0098008C" w:rsidRDefault="0098008C" w:rsidP="0098008C"/>
          <w:p w14:paraId="72DAB941" w14:textId="77777777" w:rsidR="0098008C" w:rsidRPr="0098008C" w:rsidRDefault="0098008C" w:rsidP="0098008C">
            <w:r w:rsidRPr="0098008C">
              <w:t>Printer</w:t>
            </w:r>
          </w:p>
          <w:p w14:paraId="4C01F0A4" w14:textId="77777777" w:rsidR="0098008C" w:rsidRPr="0098008C" w:rsidRDefault="0098008C" w:rsidP="0098008C">
            <w:pPr>
              <w:rPr>
                <w:b/>
                <w:bCs/>
              </w:rPr>
            </w:pPr>
            <w:r w:rsidRPr="0098008C">
              <w:t>a) Used to print out the report if need be.</w:t>
            </w:r>
          </w:p>
          <w:p w14:paraId="0179B181" w14:textId="77777777" w:rsidR="0098008C" w:rsidRPr="0098008C" w:rsidRDefault="0098008C" w:rsidP="0098008C"/>
          <w:p w14:paraId="349B40E2" w14:textId="77777777" w:rsidR="0098008C" w:rsidRPr="0098008C" w:rsidRDefault="0098008C" w:rsidP="0098008C">
            <w:r w:rsidRPr="0098008C">
              <w:t>Networking Devices </w:t>
            </w:r>
          </w:p>
          <w:p w14:paraId="4314FF96" w14:textId="77777777" w:rsidR="0098008C" w:rsidRPr="0098008C" w:rsidRDefault="0098008C" w:rsidP="0098008C">
            <w:r w:rsidRPr="0098008C">
              <w:t>(Router, </w:t>
            </w:r>
          </w:p>
          <w:p w14:paraId="179DE889" w14:textId="77777777" w:rsidR="0098008C" w:rsidRPr="0098008C" w:rsidRDefault="0098008C" w:rsidP="0098008C">
            <w:r w:rsidRPr="0098008C">
              <w:t>Switch, </w:t>
            </w:r>
          </w:p>
          <w:p w14:paraId="1FEE930F" w14:textId="77777777" w:rsidR="0098008C" w:rsidRPr="0098008C" w:rsidRDefault="0098008C" w:rsidP="0098008C">
            <w:r w:rsidRPr="0098008C">
              <w:t>Bridge, Hub): </w:t>
            </w:r>
          </w:p>
          <w:p w14:paraId="1E8C5E46" w14:textId="77777777" w:rsidR="0098008C" w:rsidRPr="0098008C" w:rsidRDefault="0098008C" w:rsidP="0098008C">
            <w:r w:rsidRPr="0098008C">
              <w:t>a) Used to</w:t>
            </w:r>
          </w:p>
          <w:p w14:paraId="0A096346" w14:textId="77777777" w:rsidR="0098008C" w:rsidRPr="0098008C" w:rsidRDefault="0098008C" w:rsidP="0098008C">
            <w:r w:rsidRPr="0098008C">
              <w:lastRenderedPageBreak/>
              <w:t>access the</w:t>
            </w:r>
          </w:p>
          <w:p w14:paraId="25321E9E" w14:textId="77777777" w:rsidR="0098008C" w:rsidRPr="0098008C" w:rsidRDefault="0098008C" w:rsidP="0098008C">
            <w:r w:rsidRPr="0098008C">
              <w:t>Internet.</w:t>
            </w:r>
          </w:p>
          <w:p w14:paraId="0ECD50FE"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75A8DF96" w14:textId="77777777" w:rsidR="0098008C" w:rsidRPr="0098008C" w:rsidRDefault="0098008C" w:rsidP="0098008C">
            <w:r w:rsidRPr="0098008C">
              <w:lastRenderedPageBreak/>
              <w:t>SPMS</w:t>
            </w:r>
          </w:p>
          <w:p w14:paraId="6A9669FC" w14:textId="77777777" w:rsidR="0098008C" w:rsidRPr="0098008C" w:rsidRDefault="0098008C" w:rsidP="0098008C">
            <w:r w:rsidRPr="0098008C">
              <w:t>a) A) The software will calculate the expected vs. achieved PLO.</w:t>
            </w:r>
          </w:p>
        </w:tc>
        <w:tc>
          <w:tcPr>
            <w:tcW w:w="1531" w:type="dxa"/>
            <w:tcBorders>
              <w:top w:val="single" w:sz="4" w:space="0" w:color="auto"/>
              <w:left w:val="single" w:sz="4" w:space="0" w:color="auto"/>
              <w:bottom w:val="single" w:sz="4" w:space="0" w:color="auto"/>
              <w:right w:val="single" w:sz="4" w:space="0" w:color="auto"/>
            </w:tcBorders>
            <w:hideMark/>
          </w:tcPr>
          <w:p w14:paraId="276CE95A" w14:textId="77777777" w:rsidR="0098008C" w:rsidRPr="0098008C" w:rsidRDefault="0098008C" w:rsidP="0098008C">
            <w:r w:rsidRPr="0098008C">
              <w:t>SPMS</w:t>
            </w:r>
          </w:p>
          <w:p w14:paraId="1840DE64" w14:textId="77777777" w:rsidR="0098008C" w:rsidRPr="0098008C" w:rsidRDefault="0098008C" w:rsidP="0098008C">
            <w:r w:rsidRPr="0098008C">
              <w:t>Database</w:t>
            </w:r>
          </w:p>
          <w:p w14:paraId="0BA05AC1" w14:textId="77777777" w:rsidR="0098008C" w:rsidRPr="0098008C" w:rsidRDefault="0098008C" w:rsidP="0098008C">
            <w:r w:rsidRPr="0098008C">
              <w:t>a) The</w:t>
            </w:r>
          </w:p>
          <w:p w14:paraId="21C648F9" w14:textId="77777777" w:rsidR="0098008C" w:rsidRPr="0098008C" w:rsidRDefault="0098008C" w:rsidP="0098008C">
            <w:r w:rsidRPr="0098008C">
              <w:t>performance</w:t>
            </w:r>
          </w:p>
          <w:p w14:paraId="4EEA4E66" w14:textId="77777777" w:rsidR="0098008C" w:rsidRPr="0098008C" w:rsidRDefault="0098008C" w:rsidP="0098008C">
            <w:r w:rsidRPr="0098008C">
              <w:t xml:space="preserve">will be </w:t>
            </w:r>
            <w:proofErr w:type="gramStart"/>
            <w:r w:rsidRPr="0098008C">
              <w:t>stored</w:t>
            </w:r>
            <w:proofErr w:type="gramEnd"/>
          </w:p>
          <w:p w14:paraId="0DCE8602" w14:textId="77777777" w:rsidR="0098008C" w:rsidRPr="0098008C" w:rsidRDefault="0098008C" w:rsidP="0098008C">
            <w:r w:rsidRPr="0098008C">
              <w:t xml:space="preserve">and </w:t>
            </w:r>
            <w:proofErr w:type="gramStart"/>
            <w:r w:rsidRPr="0098008C">
              <w:t>updated</w:t>
            </w:r>
            <w:proofErr w:type="gramEnd"/>
          </w:p>
          <w:p w14:paraId="46F7C43B" w14:textId="77777777" w:rsidR="0098008C" w:rsidRPr="0098008C" w:rsidRDefault="0098008C" w:rsidP="0098008C">
            <w:r w:rsidRPr="0098008C">
              <w:t>in the</w:t>
            </w:r>
          </w:p>
          <w:p w14:paraId="2A2FEC8B" w14:textId="77777777" w:rsidR="0098008C" w:rsidRPr="0098008C" w:rsidRDefault="0098008C" w:rsidP="0098008C">
            <w:r w:rsidRPr="0098008C">
              <w:t>database.</w:t>
            </w:r>
          </w:p>
        </w:tc>
        <w:tc>
          <w:tcPr>
            <w:tcW w:w="1351" w:type="dxa"/>
            <w:tcBorders>
              <w:top w:val="single" w:sz="4" w:space="0" w:color="auto"/>
              <w:left w:val="single" w:sz="4" w:space="0" w:color="auto"/>
              <w:bottom w:val="single" w:sz="4" w:space="0" w:color="auto"/>
              <w:right w:val="single" w:sz="4" w:space="0" w:color="auto"/>
            </w:tcBorders>
            <w:hideMark/>
          </w:tcPr>
          <w:p w14:paraId="0B92538F" w14:textId="77777777" w:rsidR="0098008C" w:rsidRPr="0098008C" w:rsidRDefault="0098008C" w:rsidP="0098008C">
            <w:r w:rsidRPr="0098008C">
              <w:t>Internet</w:t>
            </w:r>
          </w:p>
          <w:p w14:paraId="079C5E3C" w14:textId="77777777" w:rsidR="0098008C" w:rsidRPr="0098008C" w:rsidRDefault="0098008C" w:rsidP="0098008C">
            <w:r w:rsidRPr="0098008C">
              <w:t>a) To login into and access the SPMS it is used.</w:t>
            </w:r>
          </w:p>
        </w:tc>
      </w:tr>
      <w:tr w:rsidR="0098008C" w:rsidRPr="0098008C" w14:paraId="6EDD793A"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5F41A4" w14:textId="77777777" w:rsidR="0098008C" w:rsidRPr="0098008C" w:rsidRDefault="0098008C" w:rsidP="0098008C">
            <w:r w:rsidRPr="0098008C">
              <w:t>CO-PLO achievement summary</w:t>
            </w:r>
          </w:p>
        </w:tc>
        <w:tc>
          <w:tcPr>
            <w:tcW w:w="1344" w:type="dxa"/>
            <w:tcBorders>
              <w:top w:val="single" w:sz="4" w:space="0" w:color="auto"/>
              <w:left w:val="single" w:sz="4" w:space="0" w:color="auto"/>
              <w:bottom w:val="single" w:sz="4" w:space="0" w:color="auto"/>
              <w:right w:val="single" w:sz="4" w:space="0" w:color="auto"/>
            </w:tcBorders>
          </w:tcPr>
          <w:p w14:paraId="2265F8BC" w14:textId="77777777" w:rsidR="0098008C" w:rsidRPr="0098008C" w:rsidRDefault="0098008C" w:rsidP="0098008C">
            <w:r w:rsidRPr="0098008C">
              <w:t>Student:</w:t>
            </w:r>
          </w:p>
          <w:p w14:paraId="3D041B10" w14:textId="77777777" w:rsidR="0098008C" w:rsidRPr="0098008C" w:rsidRDefault="0098008C" w:rsidP="0098008C">
            <w:r w:rsidRPr="0098008C">
              <w:t>a) Logs into the system</w:t>
            </w:r>
          </w:p>
          <w:p w14:paraId="618F1BB0" w14:textId="77777777" w:rsidR="0098008C" w:rsidRPr="0098008C" w:rsidRDefault="0098008C" w:rsidP="0098008C">
            <w:r w:rsidRPr="0098008C">
              <w:t>using</w:t>
            </w:r>
          </w:p>
          <w:p w14:paraId="4A2617D6" w14:textId="77777777" w:rsidR="0098008C" w:rsidRPr="0098008C" w:rsidRDefault="0098008C" w:rsidP="0098008C">
            <w:r w:rsidRPr="0098008C">
              <w:t>Student-ID</w:t>
            </w:r>
          </w:p>
          <w:p w14:paraId="326D51F9" w14:textId="77777777" w:rsidR="0098008C" w:rsidRPr="0098008C" w:rsidRDefault="0098008C" w:rsidP="0098008C">
            <w:r w:rsidRPr="0098008C">
              <w:t>and</w:t>
            </w:r>
          </w:p>
          <w:p w14:paraId="26EE8025" w14:textId="77777777" w:rsidR="0098008C" w:rsidRPr="0098008C" w:rsidRDefault="0098008C" w:rsidP="0098008C">
            <w:r w:rsidRPr="0098008C">
              <w:t>password.</w:t>
            </w:r>
          </w:p>
          <w:p w14:paraId="26B6D83F" w14:textId="77777777" w:rsidR="0098008C" w:rsidRPr="0098008C" w:rsidRDefault="0098008C" w:rsidP="0098008C">
            <w:r w:rsidRPr="0098008C">
              <w:t>b) Selects</w:t>
            </w:r>
          </w:p>
          <w:p w14:paraId="4F92A355" w14:textId="77777777" w:rsidR="0098008C" w:rsidRPr="0098008C" w:rsidRDefault="0098008C" w:rsidP="0098008C">
            <w:r w:rsidRPr="0098008C">
              <w:t>CO -PLO</w:t>
            </w:r>
          </w:p>
          <w:p w14:paraId="4790C16E" w14:textId="77777777" w:rsidR="0098008C" w:rsidRPr="0098008C" w:rsidRDefault="0098008C" w:rsidP="0098008C">
            <w:r w:rsidRPr="0098008C">
              <w:t>achievement</w:t>
            </w:r>
          </w:p>
          <w:p w14:paraId="175972BA" w14:textId="77777777" w:rsidR="0098008C" w:rsidRPr="0098008C" w:rsidRDefault="0098008C" w:rsidP="0098008C">
            <w:r w:rsidRPr="0098008C">
              <w:t>summary.</w:t>
            </w:r>
          </w:p>
          <w:p w14:paraId="5D931446" w14:textId="77777777" w:rsidR="0098008C" w:rsidRPr="0098008C" w:rsidRDefault="0098008C" w:rsidP="0098008C">
            <w:r w:rsidRPr="0098008C">
              <w:t>c) View CO- PLO achievement summary.</w:t>
            </w:r>
          </w:p>
          <w:p w14:paraId="6E7D9EF0" w14:textId="77777777" w:rsidR="0098008C" w:rsidRPr="0098008C" w:rsidRDefault="0098008C" w:rsidP="0098008C"/>
          <w:p w14:paraId="64475166" w14:textId="77777777" w:rsidR="0098008C" w:rsidRPr="0098008C" w:rsidRDefault="0098008C" w:rsidP="0098008C">
            <w:r w:rsidRPr="0098008C">
              <w:t>Admin:</w:t>
            </w:r>
          </w:p>
          <w:p w14:paraId="1F0AABC5" w14:textId="77777777" w:rsidR="0098008C" w:rsidRPr="0098008C" w:rsidRDefault="0098008C" w:rsidP="0098008C">
            <w:r w:rsidRPr="0098008C">
              <w:lastRenderedPageBreak/>
              <w:t>a) Logs into the system</w:t>
            </w:r>
          </w:p>
          <w:p w14:paraId="776C65C0" w14:textId="77777777" w:rsidR="0098008C" w:rsidRPr="0098008C" w:rsidRDefault="0098008C" w:rsidP="0098008C">
            <w:r w:rsidRPr="0098008C">
              <w:t>using user-ID</w:t>
            </w:r>
          </w:p>
          <w:p w14:paraId="14887801" w14:textId="77777777" w:rsidR="0098008C" w:rsidRPr="0098008C" w:rsidRDefault="0098008C" w:rsidP="0098008C">
            <w:r w:rsidRPr="0098008C">
              <w:t>and</w:t>
            </w:r>
          </w:p>
          <w:p w14:paraId="52707E93" w14:textId="77777777" w:rsidR="0098008C" w:rsidRPr="0098008C" w:rsidRDefault="0098008C" w:rsidP="0098008C">
            <w:r w:rsidRPr="0098008C">
              <w:t>password.</w:t>
            </w:r>
          </w:p>
          <w:p w14:paraId="40B4C0CB" w14:textId="77777777" w:rsidR="0098008C" w:rsidRPr="0098008C" w:rsidRDefault="0098008C" w:rsidP="0098008C">
            <w:r w:rsidRPr="0098008C">
              <w:t>b) Selects</w:t>
            </w:r>
          </w:p>
          <w:p w14:paraId="7154FB18" w14:textId="77777777" w:rsidR="0098008C" w:rsidRPr="0098008C" w:rsidRDefault="0098008C" w:rsidP="0098008C">
            <w:r w:rsidRPr="0098008C">
              <w:t>CO -PLO</w:t>
            </w:r>
          </w:p>
          <w:p w14:paraId="6431AF45" w14:textId="77777777" w:rsidR="0098008C" w:rsidRPr="0098008C" w:rsidRDefault="0098008C" w:rsidP="0098008C">
            <w:r w:rsidRPr="0098008C">
              <w:t>achievement</w:t>
            </w:r>
          </w:p>
          <w:p w14:paraId="611DC51A" w14:textId="77777777" w:rsidR="0098008C" w:rsidRPr="0098008C" w:rsidRDefault="0098008C" w:rsidP="0098008C">
            <w:r w:rsidRPr="0098008C">
              <w:t>summary.</w:t>
            </w:r>
          </w:p>
          <w:p w14:paraId="4E1F6AE2" w14:textId="77777777" w:rsidR="0098008C" w:rsidRPr="0098008C" w:rsidRDefault="0098008C" w:rsidP="0098008C">
            <w:r w:rsidRPr="0098008C">
              <w:t>c) View CO</w:t>
            </w:r>
          </w:p>
          <w:p w14:paraId="26544448" w14:textId="77777777" w:rsidR="0098008C" w:rsidRPr="0098008C" w:rsidRDefault="0098008C" w:rsidP="0098008C">
            <w:r w:rsidRPr="0098008C">
              <w:t>- PLO</w:t>
            </w:r>
          </w:p>
          <w:p w14:paraId="09CC5261" w14:textId="77777777" w:rsidR="0098008C" w:rsidRPr="0098008C" w:rsidRDefault="0098008C" w:rsidP="0098008C">
            <w:r w:rsidRPr="0098008C">
              <w:t>achievement</w:t>
            </w:r>
          </w:p>
          <w:p w14:paraId="7E810D01" w14:textId="77777777" w:rsidR="0098008C" w:rsidRPr="0098008C" w:rsidRDefault="0098008C" w:rsidP="0098008C">
            <w:r w:rsidRPr="0098008C">
              <w:t>Summary.</w:t>
            </w:r>
          </w:p>
          <w:p w14:paraId="37DCE14A" w14:textId="77777777" w:rsidR="0098008C" w:rsidRPr="0098008C" w:rsidRDefault="0098008C" w:rsidP="0098008C"/>
          <w:p w14:paraId="2FBBAC86" w14:textId="77777777" w:rsidR="0098008C" w:rsidRPr="0098008C" w:rsidRDefault="0098008C" w:rsidP="0098008C">
            <w:r w:rsidRPr="0098008C">
              <w:t>Faculty:</w:t>
            </w:r>
          </w:p>
          <w:p w14:paraId="4DD665F3" w14:textId="77777777" w:rsidR="0098008C" w:rsidRPr="0098008C" w:rsidRDefault="0098008C" w:rsidP="0098008C">
            <w:r w:rsidRPr="0098008C">
              <w:t>a) Logs into the system</w:t>
            </w:r>
          </w:p>
          <w:p w14:paraId="3511E9E1" w14:textId="77777777" w:rsidR="0098008C" w:rsidRPr="0098008C" w:rsidRDefault="0098008C" w:rsidP="0098008C">
            <w:r w:rsidRPr="0098008C">
              <w:t>using</w:t>
            </w:r>
          </w:p>
          <w:p w14:paraId="0B4624F9" w14:textId="77777777" w:rsidR="0098008C" w:rsidRPr="0098008C" w:rsidRDefault="0098008C" w:rsidP="0098008C">
            <w:r w:rsidRPr="0098008C">
              <w:t>Faculty-ID and</w:t>
            </w:r>
          </w:p>
          <w:p w14:paraId="1D051BD5" w14:textId="77777777" w:rsidR="0098008C" w:rsidRPr="0098008C" w:rsidRDefault="0098008C" w:rsidP="0098008C">
            <w:r w:rsidRPr="0098008C">
              <w:t>password.</w:t>
            </w:r>
          </w:p>
          <w:p w14:paraId="680976C5" w14:textId="77777777" w:rsidR="0098008C" w:rsidRPr="0098008C" w:rsidRDefault="0098008C" w:rsidP="0098008C">
            <w:r w:rsidRPr="0098008C">
              <w:t>b) Selects CO</w:t>
            </w:r>
          </w:p>
          <w:p w14:paraId="4E1E4CD7" w14:textId="77777777" w:rsidR="0098008C" w:rsidRPr="0098008C" w:rsidRDefault="0098008C" w:rsidP="0098008C">
            <w:r w:rsidRPr="0098008C">
              <w:t>-PLO</w:t>
            </w:r>
          </w:p>
          <w:p w14:paraId="7B76B5CF" w14:textId="77777777" w:rsidR="0098008C" w:rsidRPr="0098008C" w:rsidRDefault="0098008C" w:rsidP="0098008C">
            <w:r w:rsidRPr="0098008C">
              <w:t>achievement</w:t>
            </w:r>
          </w:p>
          <w:p w14:paraId="1429C102" w14:textId="77777777" w:rsidR="0098008C" w:rsidRPr="0098008C" w:rsidRDefault="0098008C" w:rsidP="0098008C">
            <w:r w:rsidRPr="0098008C">
              <w:t>summary.</w:t>
            </w:r>
          </w:p>
          <w:p w14:paraId="20DE387A" w14:textId="77777777" w:rsidR="0098008C" w:rsidRPr="0098008C" w:rsidRDefault="0098008C" w:rsidP="0098008C">
            <w:r w:rsidRPr="0098008C">
              <w:t>c) View CO</w:t>
            </w:r>
          </w:p>
          <w:p w14:paraId="0829767E" w14:textId="77777777" w:rsidR="0098008C" w:rsidRPr="0098008C" w:rsidRDefault="0098008C" w:rsidP="0098008C">
            <w:r w:rsidRPr="0098008C">
              <w:t>- PLO</w:t>
            </w:r>
          </w:p>
          <w:p w14:paraId="39B36EE7" w14:textId="77777777" w:rsidR="0098008C" w:rsidRPr="0098008C" w:rsidRDefault="0098008C" w:rsidP="0098008C">
            <w:r w:rsidRPr="0098008C">
              <w:t>achievement</w:t>
            </w:r>
          </w:p>
          <w:p w14:paraId="33B2776C" w14:textId="77777777" w:rsidR="0098008C" w:rsidRPr="0098008C" w:rsidRDefault="0098008C" w:rsidP="0098008C">
            <w:r w:rsidRPr="0098008C">
              <w:t>Summary.</w:t>
            </w:r>
          </w:p>
          <w:p w14:paraId="609C4C77"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672E5016"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76C35A8B" w14:textId="77777777" w:rsidR="0098008C" w:rsidRPr="0098008C" w:rsidRDefault="0098008C" w:rsidP="0098008C">
            <w:r w:rsidRPr="0098008C">
              <w:t>Computer/</w:t>
            </w:r>
          </w:p>
          <w:p w14:paraId="3F757EAE" w14:textId="77777777" w:rsidR="0098008C" w:rsidRPr="0098008C" w:rsidRDefault="0098008C" w:rsidP="0098008C">
            <w:r w:rsidRPr="0098008C">
              <w:t>Laptop </w:t>
            </w:r>
          </w:p>
          <w:p w14:paraId="1989C08A" w14:textId="77777777" w:rsidR="0098008C" w:rsidRPr="0098008C" w:rsidRDefault="0098008C" w:rsidP="0098008C">
            <w:r w:rsidRPr="0098008C">
              <w:t>a) User will need a computer to access SPMS</w:t>
            </w:r>
          </w:p>
          <w:p w14:paraId="54AC341D" w14:textId="77777777" w:rsidR="0098008C" w:rsidRPr="0098008C" w:rsidRDefault="0098008C" w:rsidP="0098008C"/>
          <w:p w14:paraId="6D582F66" w14:textId="77777777" w:rsidR="0098008C" w:rsidRPr="0098008C" w:rsidRDefault="0098008C" w:rsidP="0098008C">
            <w:r w:rsidRPr="0098008C">
              <w:t>Printer</w:t>
            </w:r>
          </w:p>
          <w:p w14:paraId="6B1F475A" w14:textId="77777777" w:rsidR="0098008C" w:rsidRPr="0098008C" w:rsidRDefault="0098008C" w:rsidP="0098008C">
            <w:pPr>
              <w:rPr>
                <w:b/>
                <w:bCs/>
              </w:rPr>
            </w:pPr>
            <w:r w:rsidRPr="0098008C">
              <w:t>a) Used to print out the report if need be</w:t>
            </w:r>
            <w:r w:rsidRPr="0098008C">
              <w:rPr>
                <w:b/>
                <w:bCs/>
              </w:rPr>
              <w:t>.</w:t>
            </w:r>
          </w:p>
          <w:p w14:paraId="2A0125BB" w14:textId="77777777" w:rsidR="0098008C" w:rsidRPr="0098008C" w:rsidRDefault="0098008C" w:rsidP="0098008C"/>
          <w:p w14:paraId="09114F47" w14:textId="77777777" w:rsidR="0098008C" w:rsidRPr="0098008C" w:rsidRDefault="0098008C" w:rsidP="0098008C">
            <w:r w:rsidRPr="0098008C">
              <w:t>Networking Devices </w:t>
            </w:r>
          </w:p>
          <w:p w14:paraId="781B102F" w14:textId="77777777" w:rsidR="0098008C" w:rsidRPr="0098008C" w:rsidRDefault="0098008C" w:rsidP="0098008C">
            <w:r w:rsidRPr="0098008C">
              <w:t>(Router, </w:t>
            </w:r>
          </w:p>
          <w:p w14:paraId="4148E086" w14:textId="77777777" w:rsidR="0098008C" w:rsidRPr="0098008C" w:rsidRDefault="0098008C" w:rsidP="0098008C">
            <w:r w:rsidRPr="0098008C">
              <w:t>Switch, </w:t>
            </w:r>
          </w:p>
          <w:p w14:paraId="23DA3B7D" w14:textId="77777777" w:rsidR="0098008C" w:rsidRPr="0098008C" w:rsidRDefault="0098008C" w:rsidP="0098008C">
            <w:r w:rsidRPr="0098008C">
              <w:lastRenderedPageBreak/>
              <w:t>Bridge, Hub): </w:t>
            </w:r>
          </w:p>
          <w:p w14:paraId="0628F6D7" w14:textId="77777777" w:rsidR="0098008C" w:rsidRPr="0098008C" w:rsidRDefault="0098008C" w:rsidP="0098008C">
            <w:r w:rsidRPr="0098008C">
              <w:t>a) Used to</w:t>
            </w:r>
          </w:p>
          <w:p w14:paraId="6C925412" w14:textId="77777777" w:rsidR="0098008C" w:rsidRPr="0098008C" w:rsidRDefault="0098008C" w:rsidP="0098008C">
            <w:r w:rsidRPr="0098008C">
              <w:t>access the</w:t>
            </w:r>
          </w:p>
          <w:p w14:paraId="44B018B2" w14:textId="77777777" w:rsidR="0098008C" w:rsidRPr="0098008C" w:rsidRDefault="0098008C" w:rsidP="0098008C">
            <w:r w:rsidRPr="0098008C">
              <w:t>Internet.</w:t>
            </w:r>
          </w:p>
          <w:p w14:paraId="32B03CB5"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2E15AFA4" w14:textId="77777777" w:rsidR="0098008C" w:rsidRPr="0098008C" w:rsidRDefault="0098008C" w:rsidP="0098008C">
            <w:r w:rsidRPr="0098008C">
              <w:lastRenderedPageBreak/>
              <w:t>SPMS</w:t>
            </w:r>
          </w:p>
          <w:p w14:paraId="10FFEFC9" w14:textId="77777777" w:rsidR="0098008C" w:rsidRPr="0098008C" w:rsidRDefault="0098008C" w:rsidP="0098008C">
            <w:r w:rsidRPr="0098008C">
              <w:t>a) The software will produce a summary of CO-PLO accomplishments.</w:t>
            </w:r>
          </w:p>
        </w:tc>
        <w:tc>
          <w:tcPr>
            <w:tcW w:w="1531" w:type="dxa"/>
            <w:tcBorders>
              <w:top w:val="single" w:sz="4" w:space="0" w:color="auto"/>
              <w:left w:val="single" w:sz="4" w:space="0" w:color="auto"/>
              <w:bottom w:val="single" w:sz="4" w:space="0" w:color="auto"/>
              <w:right w:val="single" w:sz="4" w:space="0" w:color="auto"/>
            </w:tcBorders>
            <w:hideMark/>
          </w:tcPr>
          <w:p w14:paraId="459EB741" w14:textId="77777777" w:rsidR="0098008C" w:rsidRPr="0098008C" w:rsidRDefault="0098008C" w:rsidP="0098008C">
            <w:r w:rsidRPr="0098008C">
              <w:t>SPMS</w:t>
            </w:r>
          </w:p>
          <w:p w14:paraId="74E90C28" w14:textId="77777777" w:rsidR="0098008C" w:rsidRPr="0098008C" w:rsidRDefault="0098008C" w:rsidP="0098008C">
            <w:r w:rsidRPr="0098008C">
              <w:t>Database</w:t>
            </w:r>
          </w:p>
          <w:p w14:paraId="2B8448AD" w14:textId="77777777" w:rsidR="0098008C" w:rsidRPr="0098008C" w:rsidRDefault="0098008C" w:rsidP="0098008C">
            <w:r w:rsidRPr="0098008C">
              <w:t>a) The</w:t>
            </w:r>
          </w:p>
          <w:p w14:paraId="0CE4EF4A" w14:textId="77777777" w:rsidR="0098008C" w:rsidRPr="0098008C" w:rsidRDefault="0098008C" w:rsidP="0098008C">
            <w:r w:rsidRPr="0098008C">
              <w:t>Summary</w:t>
            </w:r>
          </w:p>
          <w:p w14:paraId="45BCA693" w14:textId="77777777" w:rsidR="0098008C" w:rsidRPr="0098008C" w:rsidRDefault="0098008C" w:rsidP="0098008C">
            <w:r w:rsidRPr="0098008C">
              <w:t xml:space="preserve">will be </w:t>
            </w:r>
            <w:proofErr w:type="gramStart"/>
            <w:r w:rsidRPr="0098008C">
              <w:t>stored</w:t>
            </w:r>
            <w:proofErr w:type="gramEnd"/>
          </w:p>
          <w:p w14:paraId="714F342F" w14:textId="77777777" w:rsidR="0098008C" w:rsidRPr="0098008C" w:rsidRDefault="0098008C" w:rsidP="0098008C">
            <w:r w:rsidRPr="0098008C">
              <w:t xml:space="preserve">and </w:t>
            </w:r>
            <w:proofErr w:type="gramStart"/>
            <w:r w:rsidRPr="0098008C">
              <w:t>updated</w:t>
            </w:r>
            <w:proofErr w:type="gramEnd"/>
          </w:p>
          <w:p w14:paraId="0691E6AA" w14:textId="77777777" w:rsidR="0098008C" w:rsidRPr="0098008C" w:rsidRDefault="0098008C" w:rsidP="0098008C">
            <w:r w:rsidRPr="0098008C">
              <w:t>in the</w:t>
            </w:r>
          </w:p>
          <w:p w14:paraId="264AB757" w14:textId="77777777" w:rsidR="0098008C" w:rsidRPr="0098008C" w:rsidRDefault="0098008C" w:rsidP="0098008C">
            <w:r w:rsidRPr="0098008C">
              <w:t>database.</w:t>
            </w:r>
          </w:p>
        </w:tc>
        <w:tc>
          <w:tcPr>
            <w:tcW w:w="1351" w:type="dxa"/>
            <w:tcBorders>
              <w:top w:val="single" w:sz="4" w:space="0" w:color="auto"/>
              <w:left w:val="single" w:sz="4" w:space="0" w:color="auto"/>
              <w:bottom w:val="single" w:sz="4" w:space="0" w:color="auto"/>
              <w:right w:val="single" w:sz="4" w:space="0" w:color="auto"/>
            </w:tcBorders>
            <w:hideMark/>
          </w:tcPr>
          <w:p w14:paraId="1B684532" w14:textId="77777777" w:rsidR="0098008C" w:rsidRPr="0098008C" w:rsidRDefault="0098008C" w:rsidP="0098008C">
            <w:r w:rsidRPr="0098008C">
              <w:t>Internet</w:t>
            </w:r>
          </w:p>
          <w:p w14:paraId="0A3358AC" w14:textId="77777777" w:rsidR="0098008C" w:rsidRPr="0098008C" w:rsidRDefault="0098008C" w:rsidP="0098008C">
            <w:r w:rsidRPr="0098008C">
              <w:t>a) To login into and access the SPMS it is used.</w:t>
            </w:r>
          </w:p>
        </w:tc>
      </w:tr>
      <w:tr w:rsidR="008A411A" w14:paraId="532B13CA" w14:textId="77777777" w:rsidTr="003963E8">
        <w:trPr>
          <w:trHeight w:val="224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5914FB80" w14:textId="77777777" w:rsidR="008A411A" w:rsidRPr="008730E8" w:rsidRDefault="008A411A" w:rsidP="00C120C8">
            <w:r w:rsidRPr="008730E8">
              <w:t>CO percentage based on the obtained grades for each course summary</w:t>
            </w:r>
          </w:p>
        </w:tc>
        <w:tc>
          <w:tcPr>
            <w:tcW w:w="1344" w:type="dxa"/>
            <w:tcBorders>
              <w:top w:val="single" w:sz="4" w:space="0" w:color="auto"/>
              <w:left w:val="single" w:sz="4" w:space="0" w:color="auto"/>
              <w:bottom w:val="single" w:sz="4" w:space="0" w:color="auto"/>
              <w:right w:val="single" w:sz="4" w:space="0" w:color="auto"/>
            </w:tcBorders>
          </w:tcPr>
          <w:p w14:paraId="15013758" w14:textId="77777777" w:rsidR="008A411A" w:rsidRDefault="008A411A" w:rsidP="00C120C8">
            <w:r>
              <w:t>Student:</w:t>
            </w:r>
          </w:p>
          <w:p w14:paraId="6AB4D646" w14:textId="77777777" w:rsidR="008A411A" w:rsidRDefault="008A411A" w:rsidP="00C120C8">
            <w:r>
              <w:t>a) Logs into the system</w:t>
            </w:r>
          </w:p>
          <w:p w14:paraId="368D3B2F" w14:textId="77777777" w:rsidR="008A411A" w:rsidRDefault="008A411A" w:rsidP="00C120C8">
            <w:r>
              <w:t>using</w:t>
            </w:r>
          </w:p>
          <w:p w14:paraId="6324484C" w14:textId="77777777" w:rsidR="008A411A" w:rsidRDefault="008A411A" w:rsidP="00C120C8">
            <w:r>
              <w:t>Student-ID</w:t>
            </w:r>
          </w:p>
          <w:p w14:paraId="01F67DBB" w14:textId="77777777" w:rsidR="008A411A" w:rsidRDefault="008A411A" w:rsidP="00C120C8">
            <w:r>
              <w:t>and</w:t>
            </w:r>
          </w:p>
          <w:p w14:paraId="6842148C" w14:textId="77777777" w:rsidR="008A411A" w:rsidRDefault="008A411A" w:rsidP="00C120C8">
            <w:r>
              <w:t>password.</w:t>
            </w:r>
          </w:p>
          <w:p w14:paraId="0D9DA78D" w14:textId="636CD7EA" w:rsidR="008A411A" w:rsidRDefault="00A258AB" w:rsidP="00C120C8">
            <w:r>
              <w:t>b</w:t>
            </w:r>
            <w:r w:rsidR="008A411A">
              <w:t xml:space="preserve">) View </w:t>
            </w:r>
            <w:r w:rsidR="008A411A" w:rsidRPr="008730E8">
              <w:t>CO percentage based on the obtained grades for each course summary</w:t>
            </w:r>
            <w:r w:rsidR="008A411A">
              <w:t>.</w:t>
            </w:r>
          </w:p>
          <w:p w14:paraId="7431726F" w14:textId="77777777" w:rsidR="008A411A" w:rsidRDefault="008A411A" w:rsidP="00C120C8"/>
          <w:p w14:paraId="27FFFE97" w14:textId="77777777" w:rsidR="008A411A" w:rsidRDefault="008A411A" w:rsidP="00C120C8">
            <w:r>
              <w:t>Admin:</w:t>
            </w:r>
          </w:p>
          <w:p w14:paraId="22D6C0D9" w14:textId="77777777" w:rsidR="008A411A" w:rsidRDefault="008A411A" w:rsidP="00C120C8">
            <w:r>
              <w:t>a) Logs into the system</w:t>
            </w:r>
          </w:p>
          <w:p w14:paraId="23B0FE14" w14:textId="77777777" w:rsidR="008A411A" w:rsidRDefault="008A411A" w:rsidP="00C120C8">
            <w:r>
              <w:t>using user-ID and password.</w:t>
            </w:r>
          </w:p>
          <w:p w14:paraId="58101669" w14:textId="77777777" w:rsidR="008A411A" w:rsidRDefault="008A411A" w:rsidP="00C120C8">
            <w:r>
              <w:t>b) Selects</w:t>
            </w:r>
          </w:p>
          <w:p w14:paraId="7C38AF7B" w14:textId="77777777" w:rsidR="008A411A" w:rsidRDefault="008A411A" w:rsidP="00C120C8">
            <w:r w:rsidRPr="008730E8">
              <w:t>CO percentage based on the obtained grades for each</w:t>
            </w:r>
            <w:r>
              <w:t xml:space="preserve"> </w:t>
            </w:r>
            <w:r w:rsidRPr="008730E8">
              <w:t>course summary</w:t>
            </w:r>
            <w:r>
              <w:t>.</w:t>
            </w:r>
          </w:p>
          <w:p w14:paraId="25B0ECC2" w14:textId="77777777" w:rsidR="008A411A" w:rsidRDefault="008A411A" w:rsidP="00C120C8">
            <w:r>
              <w:t xml:space="preserve">c) View </w:t>
            </w:r>
            <w:r w:rsidRPr="008730E8">
              <w:t>CO percentage based on the obtained grades for each course summary</w:t>
            </w:r>
            <w:r>
              <w:t>.</w:t>
            </w:r>
          </w:p>
          <w:p w14:paraId="0F7797AF" w14:textId="77777777" w:rsidR="008A411A" w:rsidRDefault="008A411A" w:rsidP="00C120C8"/>
          <w:p w14:paraId="7A02D9CE" w14:textId="77777777" w:rsidR="008A411A" w:rsidRDefault="008A411A" w:rsidP="00C120C8">
            <w:r>
              <w:t>Faculty:</w:t>
            </w:r>
          </w:p>
          <w:p w14:paraId="5A6AADBE" w14:textId="77777777" w:rsidR="008A411A" w:rsidRDefault="008A411A" w:rsidP="00C120C8">
            <w:r>
              <w:t>a) Logs into the system</w:t>
            </w:r>
          </w:p>
          <w:p w14:paraId="4998403E" w14:textId="77777777" w:rsidR="008A411A" w:rsidRDefault="008A411A" w:rsidP="00C120C8">
            <w:r>
              <w:t>using</w:t>
            </w:r>
          </w:p>
          <w:p w14:paraId="70E56BC7" w14:textId="77777777" w:rsidR="008A411A" w:rsidRDefault="008A411A" w:rsidP="00C120C8">
            <w:r>
              <w:t>Faculty-ID and</w:t>
            </w:r>
          </w:p>
          <w:p w14:paraId="2C64A8A8" w14:textId="77777777" w:rsidR="008A411A" w:rsidRDefault="008A411A" w:rsidP="00C120C8">
            <w:r>
              <w:t>password.</w:t>
            </w:r>
          </w:p>
          <w:p w14:paraId="07965D0C" w14:textId="27F25938" w:rsidR="008A411A" w:rsidRDefault="008A411A" w:rsidP="00A258AB">
            <w:r>
              <w:t>b)</w:t>
            </w:r>
            <w:r w:rsidR="00A258AB">
              <w:t xml:space="preserve"> </w:t>
            </w:r>
            <w:r w:rsidR="00A258AB">
              <w:t>PLO</w:t>
            </w:r>
            <w:r w:rsidR="00A258AB" w:rsidRPr="008730E8">
              <w:t xml:space="preserve"> </w:t>
            </w:r>
            <w:r w:rsidR="00A258AB">
              <w:t>Achievement Analysis graph of the Faculty’s Department</w:t>
            </w:r>
            <w:r>
              <w:t>.</w:t>
            </w:r>
          </w:p>
        </w:tc>
        <w:tc>
          <w:tcPr>
            <w:tcW w:w="1225" w:type="dxa"/>
            <w:tcBorders>
              <w:top w:val="single" w:sz="4" w:space="0" w:color="auto"/>
              <w:left w:val="single" w:sz="4" w:space="0" w:color="auto"/>
              <w:bottom w:val="single" w:sz="4" w:space="0" w:color="auto"/>
              <w:right w:val="single" w:sz="4" w:space="0" w:color="auto"/>
            </w:tcBorders>
          </w:tcPr>
          <w:p w14:paraId="2E7C5B0B" w14:textId="77777777" w:rsidR="008A411A" w:rsidRDefault="008A411A" w:rsidP="00C120C8"/>
        </w:tc>
        <w:tc>
          <w:tcPr>
            <w:tcW w:w="1314" w:type="dxa"/>
            <w:tcBorders>
              <w:top w:val="single" w:sz="4" w:space="0" w:color="auto"/>
              <w:left w:val="single" w:sz="4" w:space="0" w:color="auto"/>
              <w:bottom w:val="single" w:sz="4" w:space="0" w:color="auto"/>
              <w:right w:val="single" w:sz="4" w:space="0" w:color="auto"/>
            </w:tcBorders>
          </w:tcPr>
          <w:p w14:paraId="73BD8BFC" w14:textId="77777777" w:rsidR="008A411A" w:rsidRDefault="008A411A" w:rsidP="00C120C8">
            <w:r>
              <w:t>Computer/</w:t>
            </w:r>
          </w:p>
          <w:p w14:paraId="49B03E54" w14:textId="77777777" w:rsidR="008A411A" w:rsidRDefault="008A411A" w:rsidP="00C120C8">
            <w:r>
              <w:t>Laptop </w:t>
            </w:r>
          </w:p>
          <w:p w14:paraId="0953F90E" w14:textId="77777777" w:rsidR="008A411A" w:rsidRDefault="008A411A" w:rsidP="00C120C8">
            <w:r>
              <w:t>a) User will need a computer to access SPMS</w:t>
            </w:r>
          </w:p>
          <w:p w14:paraId="75864E12" w14:textId="77777777" w:rsidR="008A411A" w:rsidRDefault="008A411A" w:rsidP="00C120C8"/>
          <w:p w14:paraId="3C6E0D63" w14:textId="77777777" w:rsidR="008A411A" w:rsidRDefault="008A411A" w:rsidP="00C120C8">
            <w:r>
              <w:t>Printer</w:t>
            </w:r>
          </w:p>
          <w:p w14:paraId="65046AC0" w14:textId="77777777" w:rsidR="008A411A" w:rsidRDefault="008A411A" w:rsidP="00C120C8">
            <w:pPr>
              <w:rPr>
                <w:b/>
                <w:bCs/>
              </w:rPr>
            </w:pPr>
            <w:r>
              <w:t>a) Used to print out the report if need be</w:t>
            </w:r>
            <w:r>
              <w:rPr>
                <w:b/>
                <w:bCs/>
              </w:rPr>
              <w:t>.</w:t>
            </w:r>
          </w:p>
          <w:p w14:paraId="75803524" w14:textId="77777777" w:rsidR="008A411A" w:rsidRDefault="008A411A" w:rsidP="00C120C8"/>
          <w:p w14:paraId="5283ADC6" w14:textId="77777777" w:rsidR="008A411A" w:rsidRDefault="008A411A" w:rsidP="00C120C8">
            <w:r>
              <w:lastRenderedPageBreak/>
              <w:t>Networking Devices </w:t>
            </w:r>
          </w:p>
          <w:p w14:paraId="20AE5CF9" w14:textId="77777777" w:rsidR="008A411A" w:rsidRDefault="008A411A" w:rsidP="00C120C8">
            <w:r>
              <w:t>(Router, </w:t>
            </w:r>
          </w:p>
          <w:p w14:paraId="5C318057" w14:textId="77777777" w:rsidR="008A411A" w:rsidRDefault="008A411A" w:rsidP="00C120C8">
            <w:r>
              <w:t>Switch, </w:t>
            </w:r>
          </w:p>
          <w:p w14:paraId="7215792C" w14:textId="77777777" w:rsidR="008A411A" w:rsidRDefault="008A411A" w:rsidP="00C120C8">
            <w:r>
              <w:t>Bridge, Hub): </w:t>
            </w:r>
          </w:p>
          <w:p w14:paraId="3CD67895" w14:textId="77777777" w:rsidR="008A411A" w:rsidRDefault="008A411A" w:rsidP="00C120C8">
            <w:r>
              <w:t>a) Used to</w:t>
            </w:r>
          </w:p>
          <w:p w14:paraId="0ADCBFAD" w14:textId="77777777" w:rsidR="008A411A" w:rsidRDefault="008A411A" w:rsidP="00C120C8">
            <w:r>
              <w:t>access the</w:t>
            </w:r>
          </w:p>
          <w:p w14:paraId="51B217A1" w14:textId="77777777" w:rsidR="008A411A" w:rsidRDefault="008A411A" w:rsidP="00C120C8">
            <w:r>
              <w:t>Internet.</w:t>
            </w:r>
          </w:p>
          <w:p w14:paraId="384155C7" w14:textId="77777777" w:rsidR="008A411A" w:rsidRDefault="008A411A" w:rsidP="00C120C8"/>
        </w:tc>
        <w:tc>
          <w:tcPr>
            <w:tcW w:w="1514" w:type="dxa"/>
            <w:tcBorders>
              <w:top w:val="single" w:sz="4" w:space="0" w:color="auto"/>
              <w:left w:val="single" w:sz="4" w:space="0" w:color="auto"/>
              <w:bottom w:val="single" w:sz="4" w:space="0" w:color="auto"/>
              <w:right w:val="single" w:sz="4" w:space="0" w:color="auto"/>
            </w:tcBorders>
          </w:tcPr>
          <w:p w14:paraId="3D848869" w14:textId="77777777" w:rsidR="008A411A" w:rsidRDefault="008A411A" w:rsidP="00C120C8">
            <w:r>
              <w:lastRenderedPageBreak/>
              <w:t>SPMS</w:t>
            </w:r>
          </w:p>
          <w:p w14:paraId="20720B2C" w14:textId="77777777" w:rsidR="008A411A" w:rsidRDefault="008A411A" w:rsidP="00C120C8">
            <w:r>
              <w:t xml:space="preserve">a) The software will produce a summary of </w:t>
            </w:r>
            <w:r w:rsidRPr="008730E8">
              <w:t>CO</w:t>
            </w:r>
            <w:r>
              <w:t xml:space="preserve"> </w:t>
            </w:r>
            <w:r w:rsidRPr="008730E8">
              <w:t>percentage based on the obtained grades for each course</w:t>
            </w:r>
            <w:r>
              <w:t xml:space="preserve"> accomplishments.</w:t>
            </w:r>
          </w:p>
        </w:tc>
        <w:tc>
          <w:tcPr>
            <w:tcW w:w="1531" w:type="dxa"/>
            <w:tcBorders>
              <w:top w:val="single" w:sz="4" w:space="0" w:color="auto"/>
              <w:left w:val="single" w:sz="4" w:space="0" w:color="auto"/>
              <w:bottom w:val="single" w:sz="4" w:space="0" w:color="auto"/>
              <w:right w:val="single" w:sz="4" w:space="0" w:color="auto"/>
            </w:tcBorders>
          </w:tcPr>
          <w:p w14:paraId="52236775" w14:textId="77777777" w:rsidR="008A411A" w:rsidRDefault="008A411A" w:rsidP="00C120C8">
            <w:r>
              <w:t>SPMS</w:t>
            </w:r>
          </w:p>
          <w:p w14:paraId="3344D07E" w14:textId="77777777" w:rsidR="008A411A" w:rsidRDefault="008A411A" w:rsidP="00C120C8">
            <w:r>
              <w:t>Database</w:t>
            </w:r>
          </w:p>
          <w:p w14:paraId="71FF3535" w14:textId="77777777" w:rsidR="008A411A" w:rsidRDefault="008A411A" w:rsidP="00C120C8">
            <w:r>
              <w:t>a) The</w:t>
            </w:r>
          </w:p>
          <w:p w14:paraId="66A91E60" w14:textId="77777777" w:rsidR="008A411A" w:rsidRDefault="008A411A" w:rsidP="00C120C8">
            <w:r>
              <w:t>Summary</w:t>
            </w:r>
          </w:p>
          <w:p w14:paraId="00FF26EA" w14:textId="77777777" w:rsidR="008A411A" w:rsidRDefault="008A411A" w:rsidP="00C120C8">
            <w:r>
              <w:t xml:space="preserve">will be </w:t>
            </w:r>
            <w:proofErr w:type="gramStart"/>
            <w:r>
              <w:t>stored</w:t>
            </w:r>
            <w:proofErr w:type="gramEnd"/>
          </w:p>
          <w:p w14:paraId="578490E9" w14:textId="77777777" w:rsidR="008A411A" w:rsidRDefault="008A411A" w:rsidP="00C120C8">
            <w:r>
              <w:t xml:space="preserve">and </w:t>
            </w:r>
            <w:proofErr w:type="gramStart"/>
            <w:r>
              <w:t>updated</w:t>
            </w:r>
            <w:proofErr w:type="gramEnd"/>
          </w:p>
          <w:p w14:paraId="13B81370" w14:textId="77777777" w:rsidR="008A411A" w:rsidRDefault="008A411A" w:rsidP="00C120C8">
            <w:r>
              <w:t>in the</w:t>
            </w:r>
          </w:p>
          <w:p w14:paraId="17CE77FF" w14:textId="77777777" w:rsidR="008A411A" w:rsidRDefault="008A411A" w:rsidP="00C120C8">
            <w:r>
              <w:t>database.</w:t>
            </w:r>
          </w:p>
        </w:tc>
        <w:tc>
          <w:tcPr>
            <w:tcW w:w="1351" w:type="dxa"/>
            <w:tcBorders>
              <w:top w:val="single" w:sz="4" w:space="0" w:color="auto"/>
              <w:left w:val="single" w:sz="4" w:space="0" w:color="auto"/>
              <w:bottom w:val="single" w:sz="4" w:space="0" w:color="auto"/>
              <w:right w:val="single" w:sz="4" w:space="0" w:color="auto"/>
            </w:tcBorders>
          </w:tcPr>
          <w:p w14:paraId="66DE2FFA" w14:textId="77777777" w:rsidR="008A411A" w:rsidRDefault="008A411A" w:rsidP="00C120C8">
            <w:r>
              <w:t>Internet</w:t>
            </w:r>
          </w:p>
          <w:p w14:paraId="74E36874" w14:textId="77777777" w:rsidR="008A411A" w:rsidRDefault="008A411A" w:rsidP="00C120C8">
            <w:r>
              <w:t>a) To login into and access the SPMS it is used.</w:t>
            </w:r>
          </w:p>
        </w:tc>
      </w:tr>
      <w:tr w:rsidR="00A258AB" w14:paraId="3FD2C835" w14:textId="77777777" w:rsidTr="00A258AB">
        <w:trPr>
          <w:trHeight w:val="287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635D8F84" w14:textId="658A5462" w:rsidR="00A258AB" w:rsidRPr="008730E8" w:rsidRDefault="00A258AB" w:rsidP="00A258AB">
            <w:r>
              <w:t xml:space="preserve">Checking Cumulative GPA, </w:t>
            </w:r>
            <w:proofErr w:type="gramStart"/>
            <w:r>
              <w:t>COs</w:t>
            </w:r>
            <w:proofErr w:type="gramEnd"/>
            <w:r>
              <w:t xml:space="preserve"> and PLOs</w:t>
            </w:r>
          </w:p>
        </w:tc>
        <w:tc>
          <w:tcPr>
            <w:tcW w:w="1344" w:type="dxa"/>
            <w:tcBorders>
              <w:top w:val="single" w:sz="4" w:space="0" w:color="auto"/>
              <w:left w:val="single" w:sz="4" w:space="0" w:color="auto"/>
              <w:bottom w:val="single" w:sz="4" w:space="0" w:color="auto"/>
              <w:right w:val="single" w:sz="4" w:space="0" w:color="auto"/>
            </w:tcBorders>
          </w:tcPr>
          <w:p w14:paraId="02256363" w14:textId="710904F2" w:rsidR="00A258AB" w:rsidRDefault="00A258AB" w:rsidP="00A258AB">
            <w:r>
              <w:t>Student:</w:t>
            </w:r>
          </w:p>
          <w:p w14:paraId="0DD955C3" w14:textId="5C92ADE0" w:rsidR="00A258AB" w:rsidRDefault="00A258AB" w:rsidP="00A258AB">
            <w:r>
              <w:t>(</w:t>
            </w:r>
            <w:r>
              <w:t>a</w:t>
            </w:r>
            <w:r>
              <w:t>) Student Logs into the System</w:t>
            </w:r>
            <w:r>
              <w:t>.</w:t>
            </w:r>
          </w:p>
          <w:p w14:paraId="14577951" w14:textId="12D799E9" w:rsidR="00A258AB" w:rsidRDefault="00A258AB" w:rsidP="00A258AB">
            <w:r>
              <w:t>(b)</w:t>
            </w:r>
            <w:r>
              <w:t xml:space="preserve">checks the Dashboard Cumulative GPA, Earned Credit, Course-wise COs, PLO </w:t>
            </w:r>
            <w:r>
              <w:lastRenderedPageBreak/>
              <w:t>Analysis Graph of that logged in Student</w:t>
            </w:r>
            <w:r>
              <w:t xml:space="preserve"> in the Dashboard.</w:t>
            </w:r>
          </w:p>
          <w:p w14:paraId="2E49D8B0" w14:textId="77777777" w:rsidR="00A258AB" w:rsidRDefault="00A258AB" w:rsidP="00A258AB"/>
          <w:p w14:paraId="21554890" w14:textId="77777777" w:rsidR="00A258AB" w:rsidRDefault="00A258AB" w:rsidP="00A258AB">
            <w:r>
              <w:t>Faculty:</w:t>
            </w:r>
          </w:p>
          <w:p w14:paraId="68496073" w14:textId="77777777" w:rsidR="00A258AB" w:rsidRDefault="00A258AB" w:rsidP="00A258AB">
            <w:r>
              <w:t>(a)Logs into the system</w:t>
            </w:r>
          </w:p>
          <w:p w14:paraId="160BB895" w14:textId="77777777" w:rsidR="00A258AB" w:rsidRDefault="00A258AB" w:rsidP="00A258AB">
            <w:r>
              <w:t>(b) Checks</w:t>
            </w:r>
            <w:r w:rsidR="003963E8">
              <w:t xml:space="preserve"> Department Wise CO-PLO achievement graph analysis in the Dashboard.</w:t>
            </w:r>
          </w:p>
          <w:p w14:paraId="6935007E" w14:textId="77777777" w:rsidR="003963E8" w:rsidRDefault="003963E8" w:rsidP="00A258AB"/>
          <w:p w14:paraId="66E6D7F9" w14:textId="77777777" w:rsidR="003963E8" w:rsidRDefault="003963E8" w:rsidP="00A258AB">
            <w:r>
              <w:t>Admin:</w:t>
            </w:r>
          </w:p>
          <w:p w14:paraId="4E259EA8" w14:textId="77777777" w:rsidR="003963E8" w:rsidRDefault="003963E8" w:rsidP="003963E8">
            <w:r>
              <w:t>(a)Logs into the system</w:t>
            </w:r>
          </w:p>
          <w:p w14:paraId="1757B1CB" w14:textId="63119D60" w:rsidR="003963E8" w:rsidRDefault="003963E8" w:rsidP="003963E8">
            <w:r>
              <w:t>(b) Checks any department’s CO-PLO achievement</w:t>
            </w:r>
          </w:p>
        </w:tc>
        <w:tc>
          <w:tcPr>
            <w:tcW w:w="1225" w:type="dxa"/>
            <w:tcBorders>
              <w:top w:val="single" w:sz="4" w:space="0" w:color="auto"/>
              <w:left w:val="single" w:sz="4" w:space="0" w:color="auto"/>
              <w:bottom w:val="single" w:sz="4" w:space="0" w:color="auto"/>
              <w:right w:val="single" w:sz="4" w:space="0" w:color="auto"/>
            </w:tcBorders>
          </w:tcPr>
          <w:p w14:paraId="33DD1440" w14:textId="77777777" w:rsidR="00A258AB" w:rsidRPr="0098008C" w:rsidRDefault="00A258AB" w:rsidP="00A258AB">
            <w:r w:rsidRPr="0098008C">
              <w:lastRenderedPageBreak/>
              <w:t>Paper and Stationery:</w:t>
            </w:r>
          </w:p>
          <w:p w14:paraId="1A4C6F5F" w14:textId="435EAE45" w:rsidR="00A258AB" w:rsidRDefault="00A258AB" w:rsidP="00A258AB">
            <w:r w:rsidRPr="0098008C">
              <w:t>a) Used to collect information about students through enrollment forms.</w:t>
            </w:r>
          </w:p>
        </w:tc>
        <w:tc>
          <w:tcPr>
            <w:tcW w:w="1314" w:type="dxa"/>
            <w:tcBorders>
              <w:top w:val="single" w:sz="4" w:space="0" w:color="auto"/>
              <w:left w:val="single" w:sz="4" w:space="0" w:color="auto"/>
              <w:bottom w:val="single" w:sz="4" w:space="0" w:color="auto"/>
              <w:right w:val="single" w:sz="4" w:space="0" w:color="auto"/>
            </w:tcBorders>
          </w:tcPr>
          <w:p w14:paraId="225070CC" w14:textId="77777777" w:rsidR="00A258AB" w:rsidRPr="0098008C" w:rsidRDefault="00A258AB" w:rsidP="00A258AB">
            <w:r w:rsidRPr="0098008C">
              <w:t>Computer/</w:t>
            </w:r>
          </w:p>
          <w:p w14:paraId="030412E3" w14:textId="77777777" w:rsidR="00A258AB" w:rsidRPr="0098008C" w:rsidRDefault="00A258AB" w:rsidP="00A258AB">
            <w:r w:rsidRPr="0098008C">
              <w:t>Laptop </w:t>
            </w:r>
          </w:p>
          <w:p w14:paraId="4E553A99" w14:textId="77777777" w:rsidR="00A258AB" w:rsidRPr="0098008C" w:rsidRDefault="00A258AB" w:rsidP="00A258AB">
            <w:r w:rsidRPr="0098008C">
              <w:t>a) SPMS admin will use Computers to access and update data.</w:t>
            </w:r>
          </w:p>
          <w:p w14:paraId="36B5D8E6" w14:textId="77777777" w:rsidR="00A258AB" w:rsidRPr="0098008C" w:rsidRDefault="00A258AB" w:rsidP="00A258AB">
            <w:r w:rsidRPr="0098008C">
              <w:t> b) Users will use the </w:t>
            </w:r>
          </w:p>
          <w:p w14:paraId="794ECDD0" w14:textId="77777777" w:rsidR="00A258AB" w:rsidRPr="0098008C" w:rsidRDefault="00A258AB" w:rsidP="00A258AB">
            <w:r w:rsidRPr="0098008C">
              <w:lastRenderedPageBreak/>
              <w:t>computer to view the data.</w:t>
            </w:r>
          </w:p>
          <w:p w14:paraId="5F3A91BB" w14:textId="77777777" w:rsidR="00A258AB" w:rsidRPr="0098008C" w:rsidRDefault="00A258AB" w:rsidP="00A258AB"/>
          <w:p w14:paraId="64F5A5CC" w14:textId="77777777" w:rsidR="00A258AB" w:rsidRPr="0098008C" w:rsidRDefault="00A258AB" w:rsidP="00A258AB">
            <w:r w:rsidRPr="0098008C">
              <w:t>Database </w:t>
            </w:r>
          </w:p>
          <w:p w14:paraId="3EE66E68" w14:textId="77777777" w:rsidR="00A258AB" w:rsidRPr="0098008C" w:rsidRDefault="00A258AB" w:rsidP="00A258AB">
            <w:r w:rsidRPr="0098008C">
              <w:t>Server </w:t>
            </w:r>
          </w:p>
          <w:p w14:paraId="292669D1" w14:textId="77777777" w:rsidR="00A258AB" w:rsidRPr="0098008C" w:rsidRDefault="00A258AB" w:rsidP="00A258AB">
            <w:r w:rsidRPr="0098008C">
              <w:t>a) Used by </w:t>
            </w:r>
          </w:p>
          <w:p w14:paraId="41B64F31" w14:textId="77777777" w:rsidR="00A258AB" w:rsidRPr="0098008C" w:rsidRDefault="00A258AB" w:rsidP="00A258AB">
            <w:r w:rsidRPr="0098008C">
              <w:t>SPMS</w:t>
            </w:r>
          </w:p>
          <w:p w14:paraId="0A08E398" w14:textId="77777777" w:rsidR="00A258AB" w:rsidRPr="0098008C" w:rsidRDefault="00A258AB" w:rsidP="00A258AB">
            <w:r w:rsidRPr="0098008C">
              <w:t>Developers to collect data and maintain the software. </w:t>
            </w:r>
          </w:p>
          <w:p w14:paraId="120FFB10" w14:textId="77777777" w:rsidR="00A258AB" w:rsidRPr="0098008C" w:rsidRDefault="00A258AB" w:rsidP="00A258AB"/>
          <w:p w14:paraId="0A1F5B2C" w14:textId="77777777" w:rsidR="00A258AB" w:rsidRPr="0098008C" w:rsidRDefault="00A258AB" w:rsidP="00A258AB">
            <w:r w:rsidRPr="0098008C">
              <w:t>Networking Devices </w:t>
            </w:r>
          </w:p>
          <w:p w14:paraId="6FF96FF6" w14:textId="77777777" w:rsidR="00A258AB" w:rsidRPr="0098008C" w:rsidRDefault="00A258AB" w:rsidP="00A258AB">
            <w:r w:rsidRPr="0098008C">
              <w:t>(Router, </w:t>
            </w:r>
          </w:p>
          <w:p w14:paraId="4F492D6C" w14:textId="77777777" w:rsidR="00A258AB" w:rsidRPr="0098008C" w:rsidRDefault="00A258AB" w:rsidP="00A258AB">
            <w:r w:rsidRPr="0098008C">
              <w:t>Switch, </w:t>
            </w:r>
          </w:p>
          <w:p w14:paraId="45606838" w14:textId="77777777" w:rsidR="00A258AB" w:rsidRPr="0098008C" w:rsidRDefault="00A258AB" w:rsidP="00A258AB">
            <w:r w:rsidRPr="0098008C">
              <w:t>Bridge, Hub): </w:t>
            </w:r>
          </w:p>
          <w:p w14:paraId="1E8AF9F9" w14:textId="77777777" w:rsidR="00A258AB" w:rsidRPr="0098008C" w:rsidRDefault="00A258AB" w:rsidP="00A258AB">
            <w:r w:rsidRPr="0098008C">
              <w:t>a) Used to </w:t>
            </w:r>
          </w:p>
          <w:p w14:paraId="54A47FD3" w14:textId="77777777" w:rsidR="00A258AB" w:rsidRPr="0098008C" w:rsidRDefault="00A258AB" w:rsidP="00A258AB">
            <w:r w:rsidRPr="0098008C">
              <w:t>access SPMS</w:t>
            </w:r>
          </w:p>
          <w:p w14:paraId="015952F4" w14:textId="77777777" w:rsidR="00A258AB" w:rsidRDefault="00A258AB" w:rsidP="00A258AB"/>
        </w:tc>
        <w:tc>
          <w:tcPr>
            <w:tcW w:w="1514" w:type="dxa"/>
            <w:tcBorders>
              <w:top w:val="single" w:sz="4" w:space="0" w:color="auto"/>
              <w:left w:val="single" w:sz="4" w:space="0" w:color="auto"/>
              <w:bottom w:val="single" w:sz="4" w:space="0" w:color="auto"/>
              <w:right w:val="single" w:sz="4" w:space="0" w:color="auto"/>
            </w:tcBorders>
          </w:tcPr>
          <w:p w14:paraId="45C8AE99" w14:textId="77777777" w:rsidR="00A258AB" w:rsidRPr="0098008C" w:rsidRDefault="00A258AB" w:rsidP="00A258AB">
            <w:r w:rsidRPr="0098008C">
              <w:lastRenderedPageBreak/>
              <w:t>Operating</w:t>
            </w:r>
          </w:p>
          <w:p w14:paraId="3EDF0178" w14:textId="77777777" w:rsidR="00A258AB" w:rsidRPr="0098008C" w:rsidRDefault="00A258AB" w:rsidP="00A258AB">
            <w:r w:rsidRPr="0098008C">
              <w:t>Software</w:t>
            </w:r>
          </w:p>
          <w:p w14:paraId="0C4822ED" w14:textId="77777777" w:rsidR="00A258AB" w:rsidRPr="0098008C" w:rsidRDefault="00A258AB" w:rsidP="00A258AB">
            <w:r w:rsidRPr="0098008C">
              <w:t>a) Utilized by</w:t>
            </w:r>
          </w:p>
          <w:p w14:paraId="467098C4" w14:textId="77777777" w:rsidR="00A258AB" w:rsidRPr="0098008C" w:rsidRDefault="00A258AB" w:rsidP="00A258AB">
            <w:r w:rsidRPr="0098008C">
              <w:t>Registrar</w:t>
            </w:r>
          </w:p>
          <w:p w14:paraId="68A179A8" w14:textId="77777777" w:rsidR="00A258AB" w:rsidRPr="0098008C" w:rsidRDefault="00A258AB" w:rsidP="00A258AB">
            <w:r w:rsidRPr="0098008C">
              <w:t>Office and</w:t>
            </w:r>
          </w:p>
          <w:p w14:paraId="15C515CC" w14:textId="77777777" w:rsidR="00A258AB" w:rsidRPr="0098008C" w:rsidRDefault="00A258AB" w:rsidP="00A258AB">
            <w:r w:rsidRPr="0098008C">
              <w:t>SPMS</w:t>
            </w:r>
          </w:p>
          <w:p w14:paraId="44E1FEF0" w14:textId="77777777" w:rsidR="00A258AB" w:rsidRPr="0098008C" w:rsidRDefault="00A258AB" w:rsidP="00A258AB"/>
          <w:p w14:paraId="2CFE1022" w14:textId="77777777" w:rsidR="00A258AB" w:rsidRPr="0098008C" w:rsidRDefault="00A258AB" w:rsidP="00A258AB">
            <w:r w:rsidRPr="0098008C">
              <w:t>Student</w:t>
            </w:r>
          </w:p>
          <w:p w14:paraId="29BDC51D" w14:textId="77777777" w:rsidR="00A258AB" w:rsidRPr="0098008C" w:rsidRDefault="00A258AB" w:rsidP="00A258AB">
            <w:r w:rsidRPr="0098008C">
              <w:t>a) Uses to fill</w:t>
            </w:r>
          </w:p>
          <w:p w14:paraId="703FBE6D" w14:textId="77777777" w:rsidR="00A258AB" w:rsidRPr="0098008C" w:rsidRDefault="00A258AB" w:rsidP="00A258AB">
            <w:r w:rsidRPr="0098008C">
              <w:t>up the form</w:t>
            </w:r>
          </w:p>
          <w:p w14:paraId="58795415" w14:textId="77777777" w:rsidR="00A258AB" w:rsidRPr="0098008C" w:rsidRDefault="00A258AB" w:rsidP="00A258AB">
            <w:r w:rsidRPr="0098008C">
              <w:t>from the</w:t>
            </w:r>
          </w:p>
          <w:p w14:paraId="419B8677" w14:textId="77777777" w:rsidR="00A258AB" w:rsidRPr="0098008C" w:rsidRDefault="00A258AB" w:rsidP="00A258AB">
            <w:r w:rsidRPr="0098008C">
              <w:t>website.</w:t>
            </w:r>
          </w:p>
          <w:p w14:paraId="06825F19" w14:textId="77777777" w:rsidR="00A258AB" w:rsidRPr="0098008C" w:rsidRDefault="00A258AB" w:rsidP="00A258AB"/>
          <w:p w14:paraId="5286E9B8" w14:textId="77777777" w:rsidR="00A258AB" w:rsidRPr="0098008C" w:rsidRDefault="00A258AB" w:rsidP="00A258AB">
            <w:r w:rsidRPr="0098008C">
              <w:t>SPMS</w:t>
            </w:r>
          </w:p>
          <w:p w14:paraId="1CC1150F" w14:textId="77777777" w:rsidR="00A258AB" w:rsidRPr="0098008C" w:rsidRDefault="00A258AB" w:rsidP="00A258AB">
            <w:r w:rsidRPr="0098008C">
              <w:t>a) The software for which the administrator will set up user accounts.</w:t>
            </w:r>
          </w:p>
          <w:p w14:paraId="3651926D" w14:textId="77777777" w:rsidR="00A258AB" w:rsidRPr="0098008C" w:rsidRDefault="00A258AB" w:rsidP="00A258AB"/>
          <w:p w14:paraId="5ACFFA09" w14:textId="77777777" w:rsidR="00A258AB" w:rsidRDefault="00A258AB" w:rsidP="00A258AB"/>
        </w:tc>
        <w:tc>
          <w:tcPr>
            <w:tcW w:w="1531" w:type="dxa"/>
            <w:tcBorders>
              <w:top w:val="single" w:sz="4" w:space="0" w:color="auto"/>
              <w:left w:val="single" w:sz="4" w:space="0" w:color="auto"/>
              <w:bottom w:val="single" w:sz="4" w:space="0" w:color="auto"/>
              <w:right w:val="single" w:sz="4" w:space="0" w:color="auto"/>
            </w:tcBorders>
          </w:tcPr>
          <w:p w14:paraId="726B3F5A" w14:textId="77777777" w:rsidR="00A258AB" w:rsidRPr="0098008C" w:rsidRDefault="00A258AB" w:rsidP="00A258AB">
            <w:r w:rsidRPr="0098008C">
              <w:lastRenderedPageBreak/>
              <w:t>Register</w:t>
            </w:r>
          </w:p>
          <w:p w14:paraId="176A6525" w14:textId="77777777" w:rsidR="00A258AB" w:rsidRPr="0098008C" w:rsidRDefault="00A258AB" w:rsidP="00A258AB">
            <w:r w:rsidRPr="0098008C">
              <w:t>Office</w:t>
            </w:r>
          </w:p>
          <w:p w14:paraId="67B7033F" w14:textId="77777777" w:rsidR="00A258AB" w:rsidRPr="0098008C" w:rsidRDefault="00A258AB" w:rsidP="00A258AB">
            <w:r w:rsidRPr="0098008C">
              <w:t>Database</w:t>
            </w:r>
          </w:p>
          <w:p w14:paraId="73047AAD" w14:textId="77777777" w:rsidR="00A258AB" w:rsidRPr="0098008C" w:rsidRDefault="00A258AB" w:rsidP="00A258AB">
            <w:r w:rsidRPr="0098008C">
              <w:t>a) Used by the registrar's office to compile student data into an excel file for sending to SPMS.</w:t>
            </w:r>
          </w:p>
          <w:p w14:paraId="0DE3232E" w14:textId="77777777" w:rsidR="00A258AB" w:rsidRPr="0098008C" w:rsidRDefault="00A258AB" w:rsidP="00A258AB"/>
          <w:p w14:paraId="5DC95794" w14:textId="77777777" w:rsidR="00A258AB" w:rsidRPr="0098008C" w:rsidRDefault="00A258AB" w:rsidP="00A258AB">
            <w:r w:rsidRPr="0098008C">
              <w:t>SPMS</w:t>
            </w:r>
          </w:p>
          <w:p w14:paraId="1031A7A1" w14:textId="77777777" w:rsidR="00A258AB" w:rsidRPr="0098008C" w:rsidRDefault="00A258AB" w:rsidP="00A258AB">
            <w:r w:rsidRPr="0098008C">
              <w:t>a) For any upgrades or new user accounts, information is kept in the database.</w:t>
            </w:r>
          </w:p>
          <w:p w14:paraId="5BF87D50" w14:textId="77777777" w:rsidR="00A258AB" w:rsidRPr="0098008C" w:rsidRDefault="00A258AB" w:rsidP="00A258AB"/>
          <w:p w14:paraId="66EC5E3F" w14:textId="77777777" w:rsidR="00A258AB" w:rsidRPr="0098008C" w:rsidRDefault="00A258AB" w:rsidP="00A258AB">
            <w:r w:rsidRPr="0098008C">
              <w:t>Excel</w:t>
            </w:r>
          </w:p>
          <w:p w14:paraId="77B8093A" w14:textId="14E87E37" w:rsidR="00A258AB" w:rsidRDefault="00A258AB" w:rsidP="00A258AB">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363EC9F7" w14:textId="77777777" w:rsidR="00A258AB" w:rsidRPr="0098008C" w:rsidRDefault="00A258AB" w:rsidP="00A258AB">
            <w:r w:rsidRPr="0098008C">
              <w:lastRenderedPageBreak/>
              <w:t>Internet</w:t>
            </w:r>
          </w:p>
          <w:p w14:paraId="21D6D53C" w14:textId="77777777" w:rsidR="00A258AB" w:rsidRPr="0098008C" w:rsidRDefault="00A258AB" w:rsidP="00A258AB">
            <w:r w:rsidRPr="0098008C">
              <w:t>a) To access and store data to SPMS it is used.</w:t>
            </w:r>
          </w:p>
          <w:p w14:paraId="49BF23BB" w14:textId="77777777" w:rsidR="00A258AB" w:rsidRPr="0098008C" w:rsidRDefault="00A258AB" w:rsidP="00A258AB"/>
          <w:p w14:paraId="44CA9AF8" w14:textId="77777777" w:rsidR="00A258AB" w:rsidRPr="0098008C" w:rsidRDefault="00A258AB" w:rsidP="00A258AB">
            <w:r w:rsidRPr="0098008C">
              <w:t xml:space="preserve">b) It is used to collect the student form from the student </w:t>
            </w:r>
            <w:r w:rsidRPr="0098008C">
              <w:lastRenderedPageBreak/>
              <w:t>to registrar office.</w:t>
            </w:r>
          </w:p>
          <w:p w14:paraId="2BA7F45C" w14:textId="77777777" w:rsidR="00A258AB" w:rsidRPr="0098008C" w:rsidRDefault="00A258AB" w:rsidP="00A258AB"/>
          <w:p w14:paraId="6A46F931" w14:textId="65564636" w:rsidR="00A258AB" w:rsidRDefault="00A258AB" w:rsidP="00A258AB">
            <w:r w:rsidRPr="0098008C">
              <w:t>c)The Registrar office sends all the student information to SPMS admin by using it.</w:t>
            </w:r>
          </w:p>
        </w:tc>
      </w:tr>
      <w:tr w:rsidR="00742DCC" w14:paraId="5380C2FD" w14:textId="77777777" w:rsidTr="00A258AB">
        <w:trPr>
          <w:trHeight w:val="287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DFD8616" w14:textId="3F7AC280" w:rsidR="00742DCC" w:rsidRDefault="00742DCC" w:rsidP="00742DCC">
            <w:r>
              <w:lastRenderedPageBreak/>
              <w:t xml:space="preserve">Submitting Grades, COs </w:t>
            </w:r>
          </w:p>
        </w:tc>
        <w:tc>
          <w:tcPr>
            <w:tcW w:w="1344" w:type="dxa"/>
            <w:tcBorders>
              <w:top w:val="single" w:sz="4" w:space="0" w:color="auto"/>
              <w:left w:val="single" w:sz="4" w:space="0" w:color="auto"/>
              <w:bottom w:val="single" w:sz="4" w:space="0" w:color="auto"/>
              <w:right w:val="single" w:sz="4" w:space="0" w:color="auto"/>
            </w:tcBorders>
          </w:tcPr>
          <w:p w14:paraId="12ABF900" w14:textId="20732FD5" w:rsidR="00742DCC" w:rsidRDefault="00742DCC" w:rsidP="00742DCC">
            <w:r>
              <w:t>Student:</w:t>
            </w:r>
          </w:p>
          <w:p w14:paraId="321BEC26" w14:textId="00E86C92" w:rsidR="00742DCC" w:rsidRDefault="00742DCC" w:rsidP="00742DCC">
            <w:r>
              <w:t>(a)Students only participate in their assessments.</w:t>
            </w:r>
          </w:p>
          <w:p w14:paraId="3AC91552" w14:textId="77777777" w:rsidR="00742DCC" w:rsidRDefault="00742DCC" w:rsidP="00742DCC"/>
          <w:p w14:paraId="73C278D9" w14:textId="5E655C94" w:rsidR="00742DCC" w:rsidRDefault="00742DCC" w:rsidP="00742DCC">
            <w:r>
              <w:t>Faculty:</w:t>
            </w:r>
          </w:p>
          <w:p w14:paraId="15F8A9C2" w14:textId="77777777" w:rsidR="00742DCC" w:rsidRDefault="00742DCC" w:rsidP="00742DCC">
            <w:r>
              <w:t>(a)Logs into the system</w:t>
            </w:r>
          </w:p>
          <w:p w14:paraId="390D3823" w14:textId="533454FD" w:rsidR="00742DCC" w:rsidRDefault="00742DCC" w:rsidP="00742DCC">
            <w:r>
              <w:t>(b)Submits Grades and CO1, CO2, CO3 and CO4 of each student by importing formatted CSV file.</w:t>
            </w:r>
          </w:p>
          <w:p w14:paraId="2C4EEE60" w14:textId="77777777" w:rsidR="00742DCC" w:rsidRDefault="00742DCC" w:rsidP="00742DCC">
            <w:r>
              <w:lastRenderedPageBreak/>
              <w:t>(c)Grades imported successfully.</w:t>
            </w:r>
          </w:p>
          <w:p w14:paraId="1DCF88BF" w14:textId="77777777" w:rsidR="00742DCC" w:rsidRDefault="00742DCC" w:rsidP="00742DCC"/>
          <w:p w14:paraId="34A3B3EF" w14:textId="77777777" w:rsidR="00742DCC" w:rsidRDefault="00742DCC" w:rsidP="00742DCC">
            <w:r>
              <w:t>Faculty:</w:t>
            </w:r>
          </w:p>
          <w:p w14:paraId="073A9C9D" w14:textId="77777777" w:rsidR="00742DCC" w:rsidRDefault="00742DCC" w:rsidP="00742DCC">
            <w:r>
              <w:t>(a)Logs into the system</w:t>
            </w:r>
          </w:p>
          <w:p w14:paraId="6E96DCC5" w14:textId="5177D258" w:rsidR="00742DCC" w:rsidRDefault="00742DCC" w:rsidP="00742DCC">
            <w:r>
              <w:t xml:space="preserve">(b)Submits Grades and CO1, CO2, CO3 and CO4 of each student by </w:t>
            </w:r>
            <w:r>
              <w:t>inserting the values in form manually.</w:t>
            </w:r>
          </w:p>
          <w:p w14:paraId="2CA05213" w14:textId="77777777" w:rsidR="00742DCC" w:rsidRDefault="00742DCC" w:rsidP="00742DCC">
            <w:r>
              <w:t>(c)Grades imported successfully.</w:t>
            </w:r>
          </w:p>
          <w:p w14:paraId="520DAA78" w14:textId="6B1B9FD4" w:rsidR="00742DCC" w:rsidRDefault="00742DCC" w:rsidP="00742DCC"/>
        </w:tc>
        <w:tc>
          <w:tcPr>
            <w:tcW w:w="1225" w:type="dxa"/>
            <w:tcBorders>
              <w:top w:val="single" w:sz="4" w:space="0" w:color="auto"/>
              <w:left w:val="single" w:sz="4" w:space="0" w:color="auto"/>
              <w:bottom w:val="single" w:sz="4" w:space="0" w:color="auto"/>
              <w:right w:val="single" w:sz="4" w:space="0" w:color="auto"/>
            </w:tcBorders>
          </w:tcPr>
          <w:p w14:paraId="5EC7ACE3" w14:textId="77777777" w:rsidR="00742DCC" w:rsidRPr="0098008C" w:rsidRDefault="00742DCC" w:rsidP="00742DCC">
            <w:r w:rsidRPr="0098008C">
              <w:lastRenderedPageBreak/>
              <w:t>Paper and Stationery:</w:t>
            </w:r>
          </w:p>
          <w:p w14:paraId="7151AB70" w14:textId="2D405848" w:rsidR="00742DCC" w:rsidRPr="0098008C" w:rsidRDefault="00742DCC" w:rsidP="00742DCC">
            <w:r w:rsidRPr="0098008C">
              <w:t>a) Used to collect information about students through enrollment forms.</w:t>
            </w:r>
          </w:p>
        </w:tc>
        <w:tc>
          <w:tcPr>
            <w:tcW w:w="1314" w:type="dxa"/>
            <w:tcBorders>
              <w:top w:val="single" w:sz="4" w:space="0" w:color="auto"/>
              <w:left w:val="single" w:sz="4" w:space="0" w:color="auto"/>
              <w:bottom w:val="single" w:sz="4" w:space="0" w:color="auto"/>
              <w:right w:val="single" w:sz="4" w:space="0" w:color="auto"/>
            </w:tcBorders>
          </w:tcPr>
          <w:p w14:paraId="18879781" w14:textId="77777777" w:rsidR="00742DCC" w:rsidRPr="0098008C" w:rsidRDefault="00742DCC" w:rsidP="00742DCC">
            <w:r w:rsidRPr="0098008C">
              <w:t>Computer/</w:t>
            </w:r>
          </w:p>
          <w:p w14:paraId="24CBDF12" w14:textId="77777777" w:rsidR="00742DCC" w:rsidRPr="0098008C" w:rsidRDefault="00742DCC" w:rsidP="00742DCC">
            <w:r w:rsidRPr="0098008C">
              <w:t>Laptop </w:t>
            </w:r>
          </w:p>
          <w:p w14:paraId="3C3979A6" w14:textId="77777777" w:rsidR="00742DCC" w:rsidRPr="0098008C" w:rsidRDefault="00742DCC" w:rsidP="00742DCC">
            <w:r w:rsidRPr="0098008C">
              <w:t>a) SPMS admin will use Computers to access and update data.</w:t>
            </w:r>
          </w:p>
          <w:p w14:paraId="03FCB36B" w14:textId="77777777" w:rsidR="00742DCC" w:rsidRPr="0098008C" w:rsidRDefault="00742DCC" w:rsidP="00742DCC">
            <w:r w:rsidRPr="0098008C">
              <w:t> b) Users will use the </w:t>
            </w:r>
          </w:p>
          <w:p w14:paraId="107BC8BF" w14:textId="77777777" w:rsidR="00742DCC" w:rsidRPr="0098008C" w:rsidRDefault="00742DCC" w:rsidP="00742DCC">
            <w:r w:rsidRPr="0098008C">
              <w:t>computer to view the data.</w:t>
            </w:r>
          </w:p>
          <w:p w14:paraId="77D0F5B0" w14:textId="77777777" w:rsidR="00742DCC" w:rsidRPr="0098008C" w:rsidRDefault="00742DCC" w:rsidP="00742DCC"/>
          <w:p w14:paraId="266E6AE2" w14:textId="77777777" w:rsidR="00742DCC" w:rsidRPr="0098008C" w:rsidRDefault="00742DCC" w:rsidP="00742DCC">
            <w:r w:rsidRPr="0098008C">
              <w:t>Database </w:t>
            </w:r>
          </w:p>
          <w:p w14:paraId="75072302" w14:textId="77777777" w:rsidR="00742DCC" w:rsidRPr="0098008C" w:rsidRDefault="00742DCC" w:rsidP="00742DCC">
            <w:r w:rsidRPr="0098008C">
              <w:t>Server </w:t>
            </w:r>
          </w:p>
          <w:p w14:paraId="2DD70BCC" w14:textId="77777777" w:rsidR="00742DCC" w:rsidRPr="0098008C" w:rsidRDefault="00742DCC" w:rsidP="00742DCC">
            <w:r w:rsidRPr="0098008C">
              <w:t>a) Used by </w:t>
            </w:r>
          </w:p>
          <w:p w14:paraId="2DEC658E" w14:textId="77777777" w:rsidR="00742DCC" w:rsidRPr="0098008C" w:rsidRDefault="00742DCC" w:rsidP="00742DCC">
            <w:r w:rsidRPr="0098008C">
              <w:t>SPMS</w:t>
            </w:r>
          </w:p>
          <w:p w14:paraId="6100C742" w14:textId="77777777" w:rsidR="00742DCC" w:rsidRPr="0098008C" w:rsidRDefault="00742DCC" w:rsidP="00742DCC">
            <w:r w:rsidRPr="0098008C">
              <w:t xml:space="preserve">Developers to collect data and </w:t>
            </w:r>
            <w:r w:rsidRPr="0098008C">
              <w:lastRenderedPageBreak/>
              <w:t>maintain the software. </w:t>
            </w:r>
          </w:p>
          <w:p w14:paraId="75E92489" w14:textId="77777777" w:rsidR="00742DCC" w:rsidRPr="0098008C" w:rsidRDefault="00742DCC" w:rsidP="00742DCC"/>
          <w:p w14:paraId="0C2B9BC0" w14:textId="77777777" w:rsidR="00742DCC" w:rsidRPr="0098008C" w:rsidRDefault="00742DCC" w:rsidP="00742DCC">
            <w:r w:rsidRPr="0098008C">
              <w:t>Networking Devices </w:t>
            </w:r>
          </w:p>
          <w:p w14:paraId="0002D185" w14:textId="77777777" w:rsidR="00742DCC" w:rsidRPr="0098008C" w:rsidRDefault="00742DCC" w:rsidP="00742DCC">
            <w:r w:rsidRPr="0098008C">
              <w:t>(Router, </w:t>
            </w:r>
          </w:p>
          <w:p w14:paraId="072C9AB6" w14:textId="77777777" w:rsidR="00742DCC" w:rsidRPr="0098008C" w:rsidRDefault="00742DCC" w:rsidP="00742DCC">
            <w:r w:rsidRPr="0098008C">
              <w:t>Switch, </w:t>
            </w:r>
          </w:p>
          <w:p w14:paraId="5537DEDB" w14:textId="77777777" w:rsidR="00742DCC" w:rsidRPr="0098008C" w:rsidRDefault="00742DCC" w:rsidP="00742DCC">
            <w:r w:rsidRPr="0098008C">
              <w:t>Bridge, Hub): </w:t>
            </w:r>
          </w:p>
          <w:p w14:paraId="5B6D5BB5" w14:textId="77777777" w:rsidR="00742DCC" w:rsidRPr="0098008C" w:rsidRDefault="00742DCC" w:rsidP="00742DCC">
            <w:r w:rsidRPr="0098008C">
              <w:t>a) Used to </w:t>
            </w:r>
          </w:p>
          <w:p w14:paraId="0D6421EC" w14:textId="77777777" w:rsidR="00742DCC" w:rsidRPr="0098008C" w:rsidRDefault="00742DCC" w:rsidP="00742DCC">
            <w:r w:rsidRPr="0098008C">
              <w:t>access SPMS</w:t>
            </w:r>
          </w:p>
          <w:p w14:paraId="652ACC77" w14:textId="77777777" w:rsidR="00742DCC" w:rsidRPr="0098008C" w:rsidRDefault="00742DCC" w:rsidP="00742DCC"/>
        </w:tc>
        <w:tc>
          <w:tcPr>
            <w:tcW w:w="1514" w:type="dxa"/>
            <w:tcBorders>
              <w:top w:val="single" w:sz="4" w:space="0" w:color="auto"/>
              <w:left w:val="single" w:sz="4" w:space="0" w:color="auto"/>
              <w:bottom w:val="single" w:sz="4" w:space="0" w:color="auto"/>
              <w:right w:val="single" w:sz="4" w:space="0" w:color="auto"/>
            </w:tcBorders>
          </w:tcPr>
          <w:p w14:paraId="5576152D" w14:textId="77777777" w:rsidR="00742DCC" w:rsidRPr="0098008C" w:rsidRDefault="00742DCC" w:rsidP="00742DCC">
            <w:r w:rsidRPr="0098008C">
              <w:lastRenderedPageBreak/>
              <w:t>Operating</w:t>
            </w:r>
          </w:p>
          <w:p w14:paraId="2E175343" w14:textId="77777777" w:rsidR="00742DCC" w:rsidRPr="0098008C" w:rsidRDefault="00742DCC" w:rsidP="00742DCC">
            <w:r w:rsidRPr="0098008C">
              <w:t>Software</w:t>
            </w:r>
          </w:p>
          <w:p w14:paraId="4FE20B1A" w14:textId="77777777" w:rsidR="00742DCC" w:rsidRPr="0098008C" w:rsidRDefault="00742DCC" w:rsidP="00742DCC">
            <w:r w:rsidRPr="0098008C">
              <w:t>a) Utilized by</w:t>
            </w:r>
          </w:p>
          <w:p w14:paraId="2DD0D583" w14:textId="77777777" w:rsidR="00742DCC" w:rsidRPr="0098008C" w:rsidRDefault="00742DCC" w:rsidP="00742DCC">
            <w:r w:rsidRPr="0098008C">
              <w:t>Registrar</w:t>
            </w:r>
          </w:p>
          <w:p w14:paraId="3F9BE01A" w14:textId="77777777" w:rsidR="00742DCC" w:rsidRPr="0098008C" w:rsidRDefault="00742DCC" w:rsidP="00742DCC">
            <w:r w:rsidRPr="0098008C">
              <w:t>Office and</w:t>
            </w:r>
          </w:p>
          <w:p w14:paraId="59F1134B" w14:textId="77777777" w:rsidR="00742DCC" w:rsidRPr="0098008C" w:rsidRDefault="00742DCC" w:rsidP="00742DCC">
            <w:r w:rsidRPr="0098008C">
              <w:t>SPMS</w:t>
            </w:r>
          </w:p>
          <w:p w14:paraId="107E19E3" w14:textId="77777777" w:rsidR="00742DCC" w:rsidRPr="0098008C" w:rsidRDefault="00742DCC" w:rsidP="00742DCC"/>
          <w:p w14:paraId="50B3D3AF" w14:textId="77777777" w:rsidR="00742DCC" w:rsidRPr="0098008C" w:rsidRDefault="00742DCC" w:rsidP="00742DCC">
            <w:r w:rsidRPr="0098008C">
              <w:t>Student</w:t>
            </w:r>
          </w:p>
          <w:p w14:paraId="1DCCBF96" w14:textId="77777777" w:rsidR="00742DCC" w:rsidRPr="0098008C" w:rsidRDefault="00742DCC" w:rsidP="00742DCC">
            <w:r w:rsidRPr="0098008C">
              <w:t>a) Uses to fill</w:t>
            </w:r>
          </w:p>
          <w:p w14:paraId="52DE9D41" w14:textId="77777777" w:rsidR="00742DCC" w:rsidRPr="0098008C" w:rsidRDefault="00742DCC" w:rsidP="00742DCC">
            <w:r w:rsidRPr="0098008C">
              <w:t>up the form</w:t>
            </w:r>
          </w:p>
          <w:p w14:paraId="4143B68E" w14:textId="77777777" w:rsidR="00742DCC" w:rsidRPr="0098008C" w:rsidRDefault="00742DCC" w:rsidP="00742DCC">
            <w:r w:rsidRPr="0098008C">
              <w:t>from the</w:t>
            </w:r>
          </w:p>
          <w:p w14:paraId="5DBF4DA9" w14:textId="77777777" w:rsidR="00742DCC" w:rsidRPr="0098008C" w:rsidRDefault="00742DCC" w:rsidP="00742DCC">
            <w:r w:rsidRPr="0098008C">
              <w:t>website.</w:t>
            </w:r>
          </w:p>
          <w:p w14:paraId="0F1331B3" w14:textId="77777777" w:rsidR="00742DCC" w:rsidRPr="0098008C" w:rsidRDefault="00742DCC" w:rsidP="00742DCC"/>
          <w:p w14:paraId="6E6669AE" w14:textId="77777777" w:rsidR="00742DCC" w:rsidRPr="0098008C" w:rsidRDefault="00742DCC" w:rsidP="00742DCC">
            <w:r w:rsidRPr="0098008C">
              <w:t>SPMS</w:t>
            </w:r>
          </w:p>
          <w:p w14:paraId="69F12741" w14:textId="77777777" w:rsidR="00742DCC" w:rsidRPr="0098008C" w:rsidRDefault="00742DCC" w:rsidP="00742DCC">
            <w:r w:rsidRPr="0098008C">
              <w:t>a) The software for which the administrator will set up user accounts.</w:t>
            </w:r>
          </w:p>
          <w:p w14:paraId="637BC9F1" w14:textId="77777777" w:rsidR="00742DCC" w:rsidRPr="0098008C" w:rsidRDefault="00742DCC" w:rsidP="00742DCC"/>
          <w:p w14:paraId="35F2D6E9" w14:textId="77777777" w:rsidR="00742DCC" w:rsidRPr="0098008C" w:rsidRDefault="00742DCC" w:rsidP="00742DCC"/>
        </w:tc>
        <w:tc>
          <w:tcPr>
            <w:tcW w:w="1531" w:type="dxa"/>
            <w:tcBorders>
              <w:top w:val="single" w:sz="4" w:space="0" w:color="auto"/>
              <w:left w:val="single" w:sz="4" w:space="0" w:color="auto"/>
              <w:bottom w:val="single" w:sz="4" w:space="0" w:color="auto"/>
              <w:right w:val="single" w:sz="4" w:space="0" w:color="auto"/>
            </w:tcBorders>
          </w:tcPr>
          <w:p w14:paraId="1EFF20E2" w14:textId="77777777" w:rsidR="00742DCC" w:rsidRPr="0098008C" w:rsidRDefault="00742DCC" w:rsidP="00742DCC">
            <w:r w:rsidRPr="0098008C">
              <w:t>Register</w:t>
            </w:r>
          </w:p>
          <w:p w14:paraId="3C9D3B05" w14:textId="77777777" w:rsidR="00742DCC" w:rsidRPr="0098008C" w:rsidRDefault="00742DCC" w:rsidP="00742DCC">
            <w:r w:rsidRPr="0098008C">
              <w:t>Office</w:t>
            </w:r>
          </w:p>
          <w:p w14:paraId="76EDFC24" w14:textId="77777777" w:rsidR="00742DCC" w:rsidRPr="0098008C" w:rsidRDefault="00742DCC" w:rsidP="00742DCC">
            <w:r w:rsidRPr="0098008C">
              <w:t>Database</w:t>
            </w:r>
          </w:p>
          <w:p w14:paraId="22EEDC4D" w14:textId="77777777" w:rsidR="00742DCC" w:rsidRPr="0098008C" w:rsidRDefault="00742DCC" w:rsidP="00742DCC">
            <w:r w:rsidRPr="0098008C">
              <w:t>a) Used by the registrar's office to compile student data into an excel file for sending to SPMS.</w:t>
            </w:r>
          </w:p>
          <w:p w14:paraId="40864D1D" w14:textId="77777777" w:rsidR="00742DCC" w:rsidRPr="0098008C" w:rsidRDefault="00742DCC" w:rsidP="00742DCC"/>
          <w:p w14:paraId="7B4934E3" w14:textId="77777777" w:rsidR="00742DCC" w:rsidRPr="0098008C" w:rsidRDefault="00742DCC" w:rsidP="00742DCC">
            <w:r w:rsidRPr="0098008C">
              <w:t>SPMS</w:t>
            </w:r>
          </w:p>
          <w:p w14:paraId="427EE31F" w14:textId="77777777" w:rsidR="00742DCC" w:rsidRPr="0098008C" w:rsidRDefault="00742DCC" w:rsidP="00742DCC">
            <w:r w:rsidRPr="0098008C">
              <w:t>a) For any upgrades or new user accounts, information is kept in the database.</w:t>
            </w:r>
          </w:p>
          <w:p w14:paraId="18DC0371" w14:textId="77777777" w:rsidR="00742DCC" w:rsidRPr="0098008C" w:rsidRDefault="00742DCC" w:rsidP="00742DCC"/>
          <w:p w14:paraId="4B7CBE19" w14:textId="77777777" w:rsidR="00742DCC" w:rsidRPr="0098008C" w:rsidRDefault="00742DCC" w:rsidP="00742DCC">
            <w:r w:rsidRPr="0098008C">
              <w:lastRenderedPageBreak/>
              <w:t>Excel</w:t>
            </w:r>
          </w:p>
          <w:p w14:paraId="402B6EC7" w14:textId="0B9599D4" w:rsidR="00742DCC" w:rsidRPr="0098008C" w:rsidRDefault="00742DCC" w:rsidP="00742DCC">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053B1E34" w14:textId="77777777" w:rsidR="00742DCC" w:rsidRPr="0098008C" w:rsidRDefault="00742DCC" w:rsidP="00742DCC">
            <w:r w:rsidRPr="0098008C">
              <w:lastRenderedPageBreak/>
              <w:t>Internet</w:t>
            </w:r>
          </w:p>
          <w:p w14:paraId="48026F9B" w14:textId="77777777" w:rsidR="00742DCC" w:rsidRPr="0098008C" w:rsidRDefault="00742DCC" w:rsidP="00742DCC">
            <w:r w:rsidRPr="0098008C">
              <w:t>a) To access and store data to SPMS it is used.</w:t>
            </w:r>
          </w:p>
          <w:p w14:paraId="2080686C" w14:textId="77777777" w:rsidR="00742DCC" w:rsidRPr="0098008C" w:rsidRDefault="00742DCC" w:rsidP="00742DCC"/>
          <w:p w14:paraId="7932CC46" w14:textId="77777777" w:rsidR="00742DCC" w:rsidRPr="0098008C" w:rsidRDefault="00742DCC" w:rsidP="00742DCC">
            <w:r w:rsidRPr="0098008C">
              <w:t>b) It is used to collect the student form from the student to registrar office.</w:t>
            </w:r>
          </w:p>
          <w:p w14:paraId="2CD39FDA" w14:textId="77777777" w:rsidR="00742DCC" w:rsidRPr="0098008C" w:rsidRDefault="00742DCC" w:rsidP="00742DCC"/>
          <w:p w14:paraId="5D45A2BB" w14:textId="4DA842F0" w:rsidR="00742DCC" w:rsidRPr="0098008C" w:rsidRDefault="00742DCC" w:rsidP="00742DCC">
            <w:r w:rsidRPr="0098008C">
              <w:t xml:space="preserve">c)The Registrar office sends all the student information to SPMS </w:t>
            </w:r>
            <w:r w:rsidRPr="0098008C">
              <w:lastRenderedPageBreak/>
              <w:t>admin by using it.</w:t>
            </w:r>
          </w:p>
        </w:tc>
      </w:tr>
      <w:tr w:rsidR="00742DCC" w14:paraId="1AC82E0C" w14:textId="77777777" w:rsidTr="00A258AB">
        <w:trPr>
          <w:trHeight w:val="287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3A48C65" w14:textId="3EE60D81" w:rsidR="00742DCC" w:rsidRDefault="00742DCC" w:rsidP="00742DCC">
            <w:r>
              <w:t>Download/ Generate Academic Transcript in PDF, OBE</w:t>
            </w:r>
          </w:p>
        </w:tc>
        <w:tc>
          <w:tcPr>
            <w:tcW w:w="1344" w:type="dxa"/>
            <w:tcBorders>
              <w:top w:val="single" w:sz="4" w:space="0" w:color="auto"/>
              <w:left w:val="single" w:sz="4" w:space="0" w:color="auto"/>
              <w:bottom w:val="single" w:sz="4" w:space="0" w:color="auto"/>
              <w:right w:val="single" w:sz="4" w:space="0" w:color="auto"/>
            </w:tcBorders>
          </w:tcPr>
          <w:p w14:paraId="307EA3FE" w14:textId="76A7C20F" w:rsidR="00742DCC" w:rsidRDefault="00742DCC" w:rsidP="00742DCC">
            <w:r>
              <w:t>Student:</w:t>
            </w:r>
          </w:p>
          <w:p w14:paraId="77E37057" w14:textId="020FBAD1" w:rsidR="00742DCC" w:rsidRDefault="00742DCC" w:rsidP="00742DCC">
            <w:r>
              <w:t>(a) Student Logs into the System.</w:t>
            </w:r>
          </w:p>
          <w:p w14:paraId="76D8F9E8" w14:textId="77777777" w:rsidR="00742DCC" w:rsidRDefault="00742DCC" w:rsidP="00742DCC">
            <w:r>
              <w:t>(b)</w:t>
            </w:r>
            <w:r>
              <w:t>Download Transcript of that logged in Student User</w:t>
            </w:r>
          </w:p>
          <w:p w14:paraId="5BC2E575" w14:textId="77777777" w:rsidR="00FC4185" w:rsidRDefault="00FC4185" w:rsidP="00742DCC">
            <w:r>
              <w:t>Faculty:</w:t>
            </w:r>
          </w:p>
          <w:p w14:paraId="4BD7C25C" w14:textId="77777777" w:rsidR="00FC4185" w:rsidRDefault="00FC4185" w:rsidP="00742DCC">
            <w:r>
              <w:t>(a)Logs into the System</w:t>
            </w:r>
          </w:p>
          <w:p w14:paraId="142282FE" w14:textId="77777777" w:rsidR="00FC4185" w:rsidRDefault="00FC4185" w:rsidP="00742DCC">
            <w:r>
              <w:t>(b) generate OBE report of Course</w:t>
            </w:r>
          </w:p>
          <w:p w14:paraId="136A6DA3" w14:textId="66BCBFDE" w:rsidR="00FC4185" w:rsidRDefault="00FC4185" w:rsidP="00742DCC">
            <w:r>
              <w:t>(c)OBE report Downloaded successfully.</w:t>
            </w:r>
          </w:p>
          <w:p w14:paraId="5AAAB9BC" w14:textId="6CC36499" w:rsidR="00FC4185" w:rsidRDefault="00FC4185" w:rsidP="00742DCC">
            <w:r>
              <w:t>(d) View CSV of OBE report</w:t>
            </w:r>
          </w:p>
        </w:tc>
        <w:tc>
          <w:tcPr>
            <w:tcW w:w="1225" w:type="dxa"/>
            <w:tcBorders>
              <w:top w:val="single" w:sz="4" w:space="0" w:color="auto"/>
              <w:left w:val="single" w:sz="4" w:space="0" w:color="auto"/>
              <w:bottom w:val="single" w:sz="4" w:space="0" w:color="auto"/>
              <w:right w:val="single" w:sz="4" w:space="0" w:color="auto"/>
            </w:tcBorders>
          </w:tcPr>
          <w:p w14:paraId="079EBE27" w14:textId="77777777" w:rsidR="00742DCC" w:rsidRPr="0098008C" w:rsidRDefault="00742DCC" w:rsidP="00742DCC">
            <w:r w:rsidRPr="0098008C">
              <w:t>Paper and Stationery:</w:t>
            </w:r>
          </w:p>
          <w:p w14:paraId="62A4403B" w14:textId="46280AFD" w:rsidR="00742DCC" w:rsidRPr="0098008C" w:rsidRDefault="00742DCC" w:rsidP="00742DCC">
            <w:r w:rsidRPr="0098008C">
              <w:t>a) Use</w:t>
            </w:r>
            <w:r w:rsidR="00FC4185">
              <w:t xml:space="preserve">d to </w:t>
            </w:r>
            <w:r>
              <w:t>Print the Academic Transcript for the Student’s official use</w:t>
            </w:r>
          </w:p>
        </w:tc>
        <w:tc>
          <w:tcPr>
            <w:tcW w:w="1314" w:type="dxa"/>
            <w:tcBorders>
              <w:top w:val="single" w:sz="4" w:space="0" w:color="auto"/>
              <w:left w:val="single" w:sz="4" w:space="0" w:color="auto"/>
              <w:bottom w:val="single" w:sz="4" w:space="0" w:color="auto"/>
              <w:right w:val="single" w:sz="4" w:space="0" w:color="auto"/>
            </w:tcBorders>
          </w:tcPr>
          <w:p w14:paraId="0AD96F8F" w14:textId="77777777" w:rsidR="00742DCC" w:rsidRPr="0098008C" w:rsidRDefault="00742DCC" w:rsidP="00742DCC">
            <w:r w:rsidRPr="0098008C">
              <w:t>Computer/</w:t>
            </w:r>
          </w:p>
          <w:p w14:paraId="529976AC" w14:textId="77777777" w:rsidR="00742DCC" w:rsidRPr="0098008C" w:rsidRDefault="00742DCC" w:rsidP="00742DCC">
            <w:r w:rsidRPr="0098008C">
              <w:t>Laptop </w:t>
            </w:r>
          </w:p>
          <w:p w14:paraId="646A8763" w14:textId="77777777" w:rsidR="00742DCC" w:rsidRPr="0098008C" w:rsidRDefault="00742DCC" w:rsidP="00742DCC">
            <w:r w:rsidRPr="0098008C">
              <w:t>a) SPMS admin will use Computers to access and update data.</w:t>
            </w:r>
          </w:p>
          <w:p w14:paraId="65D8D82C" w14:textId="77777777" w:rsidR="00742DCC" w:rsidRPr="0098008C" w:rsidRDefault="00742DCC" w:rsidP="00742DCC">
            <w:r w:rsidRPr="0098008C">
              <w:t> b) Users will use the </w:t>
            </w:r>
          </w:p>
          <w:p w14:paraId="4AEA0FD0" w14:textId="77777777" w:rsidR="00742DCC" w:rsidRPr="0098008C" w:rsidRDefault="00742DCC" w:rsidP="00742DCC">
            <w:r w:rsidRPr="0098008C">
              <w:t>computer to view the data.</w:t>
            </w:r>
          </w:p>
          <w:p w14:paraId="106D73C2" w14:textId="77777777" w:rsidR="00742DCC" w:rsidRPr="0098008C" w:rsidRDefault="00742DCC" w:rsidP="00742DCC"/>
          <w:p w14:paraId="51FEA11B" w14:textId="77777777" w:rsidR="00742DCC" w:rsidRPr="0098008C" w:rsidRDefault="00742DCC" w:rsidP="00742DCC">
            <w:r w:rsidRPr="0098008C">
              <w:t>Database </w:t>
            </w:r>
          </w:p>
          <w:p w14:paraId="30777B86" w14:textId="77777777" w:rsidR="00742DCC" w:rsidRPr="0098008C" w:rsidRDefault="00742DCC" w:rsidP="00742DCC">
            <w:r w:rsidRPr="0098008C">
              <w:t>Server </w:t>
            </w:r>
          </w:p>
          <w:p w14:paraId="72CAA10A" w14:textId="77777777" w:rsidR="00742DCC" w:rsidRPr="0098008C" w:rsidRDefault="00742DCC" w:rsidP="00742DCC">
            <w:r w:rsidRPr="0098008C">
              <w:t>a) Used by </w:t>
            </w:r>
          </w:p>
          <w:p w14:paraId="6290E2E8" w14:textId="77777777" w:rsidR="00742DCC" w:rsidRPr="0098008C" w:rsidRDefault="00742DCC" w:rsidP="00742DCC">
            <w:r w:rsidRPr="0098008C">
              <w:t>SPMS</w:t>
            </w:r>
          </w:p>
          <w:p w14:paraId="6B5DDC3C" w14:textId="77777777" w:rsidR="00742DCC" w:rsidRPr="0098008C" w:rsidRDefault="00742DCC" w:rsidP="00742DCC">
            <w:r w:rsidRPr="0098008C">
              <w:t>Developers to collect data and maintain the software. </w:t>
            </w:r>
          </w:p>
          <w:p w14:paraId="0AD6D09A" w14:textId="77777777" w:rsidR="00742DCC" w:rsidRPr="0098008C" w:rsidRDefault="00742DCC" w:rsidP="00742DCC"/>
          <w:p w14:paraId="6E0D5F83" w14:textId="77777777" w:rsidR="00742DCC" w:rsidRPr="0098008C" w:rsidRDefault="00742DCC" w:rsidP="00742DCC">
            <w:r w:rsidRPr="0098008C">
              <w:t>Networking Devices </w:t>
            </w:r>
          </w:p>
          <w:p w14:paraId="12160DF1" w14:textId="77777777" w:rsidR="00742DCC" w:rsidRPr="0098008C" w:rsidRDefault="00742DCC" w:rsidP="00742DCC">
            <w:r w:rsidRPr="0098008C">
              <w:t>(Router, </w:t>
            </w:r>
          </w:p>
          <w:p w14:paraId="73219902" w14:textId="77777777" w:rsidR="00742DCC" w:rsidRPr="0098008C" w:rsidRDefault="00742DCC" w:rsidP="00742DCC">
            <w:r w:rsidRPr="0098008C">
              <w:t>Switch, </w:t>
            </w:r>
          </w:p>
          <w:p w14:paraId="6AF7E659" w14:textId="77777777" w:rsidR="00742DCC" w:rsidRPr="0098008C" w:rsidRDefault="00742DCC" w:rsidP="00742DCC">
            <w:r w:rsidRPr="0098008C">
              <w:lastRenderedPageBreak/>
              <w:t>Bridge, Hub): </w:t>
            </w:r>
          </w:p>
          <w:p w14:paraId="434CD1A7" w14:textId="77777777" w:rsidR="00742DCC" w:rsidRPr="0098008C" w:rsidRDefault="00742DCC" w:rsidP="00742DCC">
            <w:r w:rsidRPr="0098008C">
              <w:t>a) Used to </w:t>
            </w:r>
          </w:p>
          <w:p w14:paraId="7513CE1A" w14:textId="77777777" w:rsidR="00742DCC" w:rsidRPr="0098008C" w:rsidRDefault="00742DCC" w:rsidP="00742DCC">
            <w:r w:rsidRPr="0098008C">
              <w:t>access SPMS</w:t>
            </w:r>
          </w:p>
          <w:p w14:paraId="5240F697" w14:textId="77777777" w:rsidR="00742DCC" w:rsidRPr="0098008C" w:rsidRDefault="00742DCC" w:rsidP="00742DCC"/>
        </w:tc>
        <w:tc>
          <w:tcPr>
            <w:tcW w:w="1514" w:type="dxa"/>
            <w:tcBorders>
              <w:top w:val="single" w:sz="4" w:space="0" w:color="auto"/>
              <w:left w:val="single" w:sz="4" w:space="0" w:color="auto"/>
              <w:bottom w:val="single" w:sz="4" w:space="0" w:color="auto"/>
              <w:right w:val="single" w:sz="4" w:space="0" w:color="auto"/>
            </w:tcBorders>
          </w:tcPr>
          <w:p w14:paraId="13D6C4DE" w14:textId="77777777" w:rsidR="00742DCC" w:rsidRPr="0098008C" w:rsidRDefault="00742DCC" w:rsidP="00742DCC">
            <w:r w:rsidRPr="0098008C">
              <w:lastRenderedPageBreak/>
              <w:t>Operating</w:t>
            </w:r>
          </w:p>
          <w:p w14:paraId="314B3138" w14:textId="77777777" w:rsidR="00742DCC" w:rsidRPr="0098008C" w:rsidRDefault="00742DCC" w:rsidP="00742DCC">
            <w:r w:rsidRPr="0098008C">
              <w:t>Software</w:t>
            </w:r>
          </w:p>
          <w:p w14:paraId="2CAC1081" w14:textId="77777777" w:rsidR="00742DCC" w:rsidRPr="0098008C" w:rsidRDefault="00742DCC" w:rsidP="00742DCC">
            <w:r w:rsidRPr="0098008C">
              <w:t>a) Utilized by</w:t>
            </w:r>
          </w:p>
          <w:p w14:paraId="6001F290" w14:textId="77777777" w:rsidR="00742DCC" w:rsidRPr="0098008C" w:rsidRDefault="00742DCC" w:rsidP="00742DCC">
            <w:r w:rsidRPr="0098008C">
              <w:t>Registrar</w:t>
            </w:r>
          </w:p>
          <w:p w14:paraId="45C36603" w14:textId="77777777" w:rsidR="00742DCC" w:rsidRPr="0098008C" w:rsidRDefault="00742DCC" w:rsidP="00742DCC">
            <w:r w:rsidRPr="0098008C">
              <w:t>Office and</w:t>
            </w:r>
          </w:p>
          <w:p w14:paraId="742D69E9" w14:textId="77777777" w:rsidR="00742DCC" w:rsidRPr="0098008C" w:rsidRDefault="00742DCC" w:rsidP="00742DCC">
            <w:r w:rsidRPr="0098008C">
              <w:t>SPMS</w:t>
            </w:r>
          </w:p>
          <w:p w14:paraId="0D451445" w14:textId="77777777" w:rsidR="00742DCC" w:rsidRPr="0098008C" w:rsidRDefault="00742DCC" w:rsidP="00742DCC"/>
          <w:p w14:paraId="2E276206" w14:textId="77777777" w:rsidR="00742DCC" w:rsidRPr="0098008C" w:rsidRDefault="00742DCC" w:rsidP="00742DCC">
            <w:r w:rsidRPr="0098008C">
              <w:t>Student</w:t>
            </w:r>
          </w:p>
          <w:p w14:paraId="37E85A8B" w14:textId="77777777" w:rsidR="00742DCC" w:rsidRPr="0098008C" w:rsidRDefault="00742DCC" w:rsidP="00742DCC">
            <w:r w:rsidRPr="0098008C">
              <w:t>a) Uses to fill</w:t>
            </w:r>
          </w:p>
          <w:p w14:paraId="67E66295" w14:textId="77777777" w:rsidR="00742DCC" w:rsidRPr="0098008C" w:rsidRDefault="00742DCC" w:rsidP="00742DCC">
            <w:r w:rsidRPr="0098008C">
              <w:t>up the form</w:t>
            </w:r>
          </w:p>
          <w:p w14:paraId="0C60D10A" w14:textId="77777777" w:rsidR="00742DCC" w:rsidRPr="0098008C" w:rsidRDefault="00742DCC" w:rsidP="00742DCC">
            <w:r w:rsidRPr="0098008C">
              <w:t>from the</w:t>
            </w:r>
          </w:p>
          <w:p w14:paraId="7940171D" w14:textId="77777777" w:rsidR="00742DCC" w:rsidRPr="0098008C" w:rsidRDefault="00742DCC" w:rsidP="00742DCC">
            <w:r w:rsidRPr="0098008C">
              <w:t>website.</w:t>
            </w:r>
          </w:p>
          <w:p w14:paraId="2AC3B35D" w14:textId="77777777" w:rsidR="00742DCC" w:rsidRPr="0098008C" w:rsidRDefault="00742DCC" w:rsidP="00742DCC"/>
          <w:p w14:paraId="30C4CC21" w14:textId="77777777" w:rsidR="00742DCC" w:rsidRPr="0098008C" w:rsidRDefault="00742DCC" w:rsidP="00742DCC">
            <w:r w:rsidRPr="0098008C">
              <w:t>SPMS</w:t>
            </w:r>
          </w:p>
          <w:p w14:paraId="08D7E38F" w14:textId="77777777" w:rsidR="00742DCC" w:rsidRPr="0098008C" w:rsidRDefault="00742DCC" w:rsidP="00742DCC">
            <w:r w:rsidRPr="0098008C">
              <w:t>a) The software for which the administrator will set up user accounts.</w:t>
            </w:r>
          </w:p>
          <w:p w14:paraId="5D41A90F" w14:textId="77777777" w:rsidR="00742DCC" w:rsidRPr="0098008C" w:rsidRDefault="00742DCC" w:rsidP="00742DCC"/>
          <w:p w14:paraId="2140F2EC" w14:textId="77777777" w:rsidR="00742DCC" w:rsidRPr="0098008C" w:rsidRDefault="00742DCC" w:rsidP="00742DCC"/>
        </w:tc>
        <w:tc>
          <w:tcPr>
            <w:tcW w:w="1531" w:type="dxa"/>
            <w:tcBorders>
              <w:top w:val="single" w:sz="4" w:space="0" w:color="auto"/>
              <w:left w:val="single" w:sz="4" w:space="0" w:color="auto"/>
              <w:bottom w:val="single" w:sz="4" w:space="0" w:color="auto"/>
              <w:right w:val="single" w:sz="4" w:space="0" w:color="auto"/>
            </w:tcBorders>
          </w:tcPr>
          <w:p w14:paraId="3AFF828F" w14:textId="77777777" w:rsidR="00742DCC" w:rsidRPr="0098008C" w:rsidRDefault="00742DCC" w:rsidP="00742DCC">
            <w:r w:rsidRPr="0098008C">
              <w:t>Register</w:t>
            </w:r>
          </w:p>
          <w:p w14:paraId="7740872E" w14:textId="77777777" w:rsidR="00742DCC" w:rsidRPr="0098008C" w:rsidRDefault="00742DCC" w:rsidP="00742DCC">
            <w:r w:rsidRPr="0098008C">
              <w:t>Office</w:t>
            </w:r>
          </w:p>
          <w:p w14:paraId="018EEABF" w14:textId="77777777" w:rsidR="00742DCC" w:rsidRPr="0098008C" w:rsidRDefault="00742DCC" w:rsidP="00742DCC">
            <w:r w:rsidRPr="0098008C">
              <w:t>Database</w:t>
            </w:r>
          </w:p>
          <w:p w14:paraId="62D05EC0" w14:textId="77777777" w:rsidR="00742DCC" w:rsidRPr="0098008C" w:rsidRDefault="00742DCC" w:rsidP="00742DCC">
            <w:r w:rsidRPr="0098008C">
              <w:t>a) Used by the registrar's office to compile student data into an excel file for sending to SPMS.</w:t>
            </w:r>
          </w:p>
          <w:p w14:paraId="6ECFE2E2" w14:textId="77777777" w:rsidR="00742DCC" w:rsidRPr="0098008C" w:rsidRDefault="00742DCC" w:rsidP="00742DCC"/>
          <w:p w14:paraId="383FFC6D" w14:textId="77777777" w:rsidR="00742DCC" w:rsidRPr="0098008C" w:rsidRDefault="00742DCC" w:rsidP="00742DCC">
            <w:r w:rsidRPr="0098008C">
              <w:t>SPMS</w:t>
            </w:r>
          </w:p>
          <w:p w14:paraId="09C3B30C" w14:textId="77777777" w:rsidR="00742DCC" w:rsidRPr="0098008C" w:rsidRDefault="00742DCC" w:rsidP="00742DCC">
            <w:r w:rsidRPr="0098008C">
              <w:t>a) For any upgrades or new user accounts, information is kept in the database.</w:t>
            </w:r>
          </w:p>
          <w:p w14:paraId="33B897D8" w14:textId="77777777" w:rsidR="00742DCC" w:rsidRPr="0098008C" w:rsidRDefault="00742DCC" w:rsidP="00742DCC"/>
          <w:p w14:paraId="4BA6140F" w14:textId="77777777" w:rsidR="00742DCC" w:rsidRPr="0098008C" w:rsidRDefault="00742DCC" w:rsidP="00742DCC">
            <w:r w:rsidRPr="0098008C">
              <w:t>Excel</w:t>
            </w:r>
          </w:p>
          <w:p w14:paraId="53B40912" w14:textId="3D5C4E14" w:rsidR="00742DCC" w:rsidRPr="0098008C" w:rsidRDefault="00742DCC" w:rsidP="00742DCC">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192C2BCF" w14:textId="77777777" w:rsidR="00742DCC" w:rsidRPr="0098008C" w:rsidRDefault="00742DCC" w:rsidP="00742DCC">
            <w:r w:rsidRPr="0098008C">
              <w:t>Internet</w:t>
            </w:r>
          </w:p>
          <w:p w14:paraId="4E99762C" w14:textId="77777777" w:rsidR="00742DCC" w:rsidRPr="0098008C" w:rsidRDefault="00742DCC" w:rsidP="00742DCC">
            <w:r w:rsidRPr="0098008C">
              <w:t>a) To access and store data to SPMS it is used.</w:t>
            </w:r>
          </w:p>
          <w:p w14:paraId="705744E2" w14:textId="77777777" w:rsidR="00742DCC" w:rsidRPr="0098008C" w:rsidRDefault="00742DCC" w:rsidP="00742DCC"/>
          <w:p w14:paraId="5EFA7634" w14:textId="77777777" w:rsidR="00742DCC" w:rsidRPr="0098008C" w:rsidRDefault="00742DCC" w:rsidP="00742DCC">
            <w:r w:rsidRPr="0098008C">
              <w:t>b) It is used to collect the student form from the student to registrar office.</w:t>
            </w:r>
          </w:p>
          <w:p w14:paraId="49959C81" w14:textId="77777777" w:rsidR="00742DCC" w:rsidRPr="0098008C" w:rsidRDefault="00742DCC" w:rsidP="00742DCC"/>
          <w:p w14:paraId="3CCCE05D" w14:textId="0BA1E51F" w:rsidR="00742DCC" w:rsidRPr="0098008C" w:rsidRDefault="00742DCC" w:rsidP="00742DCC">
            <w:r w:rsidRPr="0098008C">
              <w:t>c)The Registrar office sends all the student information to SPMS admin by using it.</w:t>
            </w:r>
          </w:p>
        </w:tc>
      </w:tr>
    </w:tbl>
    <w:p w14:paraId="66BD8E79" w14:textId="77777777" w:rsidR="002607BC" w:rsidRDefault="002607BC" w:rsidP="008B47CE">
      <w:pPr>
        <w:pStyle w:val="Heading1"/>
        <w:jc w:val="left"/>
      </w:pPr>
    </w:p>
    <w:p w14:paraId="78C15E7D" w14:textId="4CBF6CCB" w:rsidR="00C67CE8" w:rsidRPr="00B77925" w:rsidRDefault="00777899" w:rsidP="00B77925">
      <w:pPr>
        <w:pStyle w:val="Heading1"/>
      </w:pPr>
      <w:bookmarkStart w:id="39" w:name="_Toc133438327"/>
      <w:r w:rsidRPr="00B77925">
        <w:t>Ch-3 Logical System Design</w:t>
      </w:r>
      <w:bookmarkStart w:id="40" w:name="_Toc115214373"/>
      <w:bookmarkStart w:id="41" w:name="_Toc115216011"/>
      <w:bookmarkEnd w:id="37"/>
      <w:bookmarkEnd w:id="38"/>
      <w:bookmarkEnd w:id="39"/>
    </w:p>
    <w:p w14:paraId="1155E641" w14:textId="205124FD" w:rsidR="00777899" w:rsidRDefault="00777899" w:rsidP="00B77925">
      <w:pPr>
        <w:pStyle w:val="Heading2"/>
        <w:rPr>
          <w:ins w:id="42" w:author="Injamam ul Haque" w:date="2022-09-27T23:14:00Z"/>
        </w:rPr>
      </w:pPr>
      <w:bookmarkStart w:id="43" w:name="_Toc133438328"/>
      <w:r>
        <w:t>Business Rules</w:t>
      </w:r>
      <w:bookmarkEnd w:id="40"/>
      <w:bookmarkEnd w:id="41"/>
      <w:bookmarkEnd w:id="43"/>
    </w:p>
    <w:p w14:paraId="56D4FF8E"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Business rules describe the operations, definitions and constraints that govern the data model. As opposed to the ERD, they are made using regular English sentences so that a non-technical stakeholder can decipher information about the data model without notation knowledge.</w:t>
      </w:r>
    </w:p>
    <w:p w14:paraId="445CCD91"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The business rules that govern our data model are as follows:</w:t>
      </w:r>
    </w:p>
    <w:p w14:paraId="37470B7E"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1. A student must have one department. A STUDENT has </w:t>
      </w:r>
      <w:proofErr w:type="spellStart"/>
      <w:r>
        <w:rPr>
          <w:rFonts w:ascii="Times New Roman" w:hAnsi="Times New Roman" w:cs="Times New Roman"/>
          <w:sz w:val="24"/>
          <w:szCs w:val="24"/>
        </w:rPr>
        <w:t>StudentID</w:t>
      </w:r>
      <w:proofErr w:type="spellEnd"/>
      <w:r>
        <w:rPr>
          <w:rFonts w:ascii="Times New Roman" w:hAnsi="Times New Roman" w:cs="Times New Roman"/>
          <w:sz w:val="24"/>
          <w:szCs w:val="24"/>
        </w:rPr>
        <w:t xml:space="preserve">, FirstName,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DateofBirth</w:t>
      </w:r>
      <w:proofErr w:type="spellEnd"/>
      <w:r>
        <w:rPr>
          <w:rFonts w:ascii="Times New Roman" w:hAnsi="Times New Roman" w:cs="Times New Roman"/>
          <w:sz w:val="24"/>
          <w:szCs w:val="24"/>
        </w:rPr>
        <w:t xml:space="preserve">, Gender, Email, Phone, Address, </w:t>
      </w:r>
      <w:proofErr w:type="spellStart"/>
      <w:r>
        <w:rPr>
          <w:rFonts w:ascii="Times New Roman" w:hAnsi="Times New Roman" w:cs="Times New Roman"/>
          <w:sz w:val="24"/>
          <w:szCs w:val="24"/>
        </w:rPr>
        <w:t>EnrollmentDate</w:t>
      </w:r>
      <w:proofErr w:type="spellEnd"/>
      <w:r>
        <w:rPr>
          <w:rFonts w:ascii="Times New Roman" w:hAnsi="Times New Roman" w:cs="Times New Roman"/>
          <w:sz w:val="24"/>
          <w:szCs w:val="24"/>
        </w:rPr>
        <w:t>. A department must have many students.</w:t>
      </w:r>
    </w:p>
    <w:p w14:paraId="3B90B61E" w14:textId="53601A85"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2. Student may perform many </w:t>
      </w:r>
      <w:r w:rsidR="00E076C9">
        <w:rPr>
          <w:rFonts w:ascii="Times New Roman" w:hAnsi="Times New Roman" w:cs="Times New Roman"/>
          <w:sz w:val="24"/>
          <w:szCs w:val="24"/>
        </w:rPr>
        <w:t>Enrollment</w:t>
      </w:r>
      <w:r>
        <w:rPr>
          <w:rFonts w:ascii="Times New Roman" w:hAnsi="Times New Roman" w:cs="Times New Roman"/>
          <w:sz w:val="24"/>
          <w:szCs w:val="24"/>
        </w:rPr>
        <w:t>s. A</w:t>
      </w:r>
      <w:r w:rsidR="00E076C9">
        <w:rPr>
          <w:rFonts w:ascii="Times New Roman" w:hAnsi="Times New Roman" w:cs="Times New Roman"/>
          <w:sz w:val="24"/>
          <w:szCs w:val="24"/>
        </w:rPr>
        <w:t>n</w:t>
      </w:r>
      <w:r>
        <w:rPr>
          <w:rFonts w:ascii="Times New Roman" w:hAnsi="Times New Roman" w:cs="Times New Roman"/>
          <w:sz w:val="24"/>
          <w:szCs w:val="24"/>
        </w:rPr>
        <w:t xml:space="preserve"> </w:t>
      </w:r>
      <w:r w:rsidR="00E076C9">
        <w:rPr>
          <w:rFonts w:ascii="Times New Roman" w:hAnsi="Times New Roman" w:cs="Times New Roman"/>
          <w:sz w:val="24"/>
          <w:szCs w:val="24"/>
        </w:rPr>
        <w:t>Enrollment</w:t>
      </w:r>
      <w:r>
        <w:rPr>
          <w:rFonts w:ascii="Times New Roman" w:hAnsi="Times New Roman" w:cs="Times New Roman"/>
          <w:sz w:val="24"/>
          <w:szCs w:val="24"/>
        </w:rPr>
        <w:t xml:space="preserve"> includes </w:t>
      </w:r>
      <w:proofErr w:type="spellStart"/>
      <w:r>
        <w:rPr>
          <w:rFonts w:ascii="Times New Roman" w:hAnsi="Times New Roman" w:cs="Times New Roman"/>
          <w:sz w:val="24"/>
          <w:szCs w:val="24"/>
        </w:rPr>
        <w:t>RegistrationID</w:t>
      </w:r>
      <w:proofErr w:type="spellEnd"/>
      <w:r>
        <w:rPr>
          <w:rFonts w:ascii="Times New Roman" w:hAnsi="Times New Roman" w:cs="Times New Roman"/>
          <w:sz w:val="24"/>
          <w:szCs w:val="24"/>
        </w:rPr>
        <w:t xml:space="preserve">, Semester, Year, Section Id, </w:t>
      </w:r>
      <w:proofErr w:type="spellStart"/>
      <w:r>
        <w:rPr>
          <w:rFonts w:ascii="Times New Roman" w:hAnsi="Times New Roman" w:cs="Times New Roman"/>
          <w:sz w:val="24"/>
          <w:szCs w:val="24"/>
        </w:rPr>
        <w:t>StutendID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w:t>
      </w:r>
      <w:r w:rsidR="00E076C9">
        <w:rPr>
          <w:rFonts w:ascii="Times New Roman" w:hAnsi="Times New Roman" w:cs="Times New Roman"/>
          <w:sz w:val="24"/>
          <w:szCs w:val="24"/>
        </w:rPr>
        <w:t>n</w:t>
      </w:r>
      <w:proofErr w:type="gramEnd"/>
      <w:r w:rsidR="00E076C9">
        <w:rPr>
          <w:rFonts w:ascii="Times New Roman" w:hAnsi="Times New Roman" w:cs="Times New Roman"/>
          <w:sz w:val="24"/>
          <w:szCs w:val="24"/>
        </w:rPr>
        <w:t xml:space="preserve"> specific</w:t>
      </w:r>
      <w:r>
        <w:rPr>
          <w:rFonts w:ascii="Times New Roman" w:hAnsi="Times New Roman" w:cs="Times New Roman"/>
          <w:sz w:val="24"/>
          <w:szCs w:val="24"/>
        </w:rPr>
        <w:t xml:space="preserve"> </w:t>
      </w:r>
      <w:r w:rsidR="00E076C9">
        <w:rPr>
          <w:rFonts w:ascii="Times New Roman" w:hAnsi="Times New Roman" w:cs="Times New Roman"/>
          <w:sz w:val="24"/>
          <w:szCs w:val="24"/>
        </w:rPr>
        <w:t>Enrollment</w:t>
      </w:r>
      <w:r>
        <w:rPr>
          <w:rFonts w:ascii="Times New Roman" w:hAnsi="Times New Roman" w:cs="Times New Roman"/>
          <w:sz w:val="24"/>
          <w:szCs w:val="24"/>
        </w:rPr>
        <w:t xml:space="preserve"> must be performed by one student. </w:t>
      </w:r>
    </w:p>
    <w:p w14:paraId="39A77278" w14:textId="6A55A104"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3. A section must mandatorily have many </w:t>
      </w:r>
      <w:r w:rsidR="00E076C9">
        <w:rPr>
          <w:rFonts w:ascii="Times New Roman" w:hAnsi="Times New Roman" w:cs="Times New Roman"/>
          <w:sz w:val="24"/>
          <w:szCs w:val="24"/>
        </w:rPr>
        <w:t>Enrollments</w:t>
      </w:r>
      <w:r>
        <w:rPr>
          <w:rFonts w:ascii="Times New Roman" w:hAnsi="Times New Roman" w:cs="Times New Roman"/>
          <w:sz w:val="24"/>
          <w:szCs w:val="24"/>
        </w:rPr>
        <w:t xml:space="preserve">. </w:t>
      </w:r>
      <w:proofErr w:type="gramStart"/>
      <w:r>
        <w:rPr>
          <w:rFonts w:ascii="Times New Roman" w:hAnsi="Times New Roman" w:cs="Times New Roman"/>
          <w:sz w:val="24"/>
          <w:szCs w:val="24"/>
        </w:rPr>
        <w:t>A</w:t>
      </w:r>
      <w:r w:rsidR="00733C4F">
        <w:rPr>
          <w:rFonts w:ascii="Times New Roman" w:hAnsi="Times New Roman" w:cs="Times New Roman"/>
          <w:sz w:val="24"/>
          <w:szCs w:val="24"/>
        </w:rPr>
        <w:t>n</w:t>
      </w:r>
      <w:r>
        <w:rPr>
          <w:rFonts w:ascii="Times New Roman" w:hAnsi="Times New Roman" w:cs="Times New Roman"/>
          <w:sz w:val="24"/>
          <w:szCs w:val="24"/>
        </w:rPr>
        <w:t xml:space="preserve"> </w:t>
      </w:r>
      <w:r w:rsidR="00E076C9">
        <w:rPr>
          <w:rFonts w:ascii="Times New Roman" w:hAnsi="Times New Roman" w:cs="Times New Roman"/>
          <w:sz w:val="24"/>
          <w:szCs w:val="24"/>
        </w:rPr>
        <w:t>enrollment</w:t>
      </w:r>
      <w:proofErr w:type="gramEnd"/>
      <w:r>
        <w:rPr>
          <w:rFonts w:ascii="Times New Roman" w:hAnsi="Times New Roman" w:cs="Times New Roman"/>
          <w:sz w:val="24"/>
          <w:szCs w:val="24"/>
        </w:rPr>
        <w:t xml:space="preserve"> has at least one section. A section includes </w:t>
      </w:r>
      <w:proofErr w:type="spellStart"/>
      <w:r>
        <w:rPr>
          <w:rFonts w:ascii="Times New Roman" w:hAnsi="Times New Roman" w:cs="Times New Roman"/>
          <w:sz w:val="24"/>
          <w:szCs w:val="24"/>
        </w:rPr>
        <w:t>SectionID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SectionNum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CourseId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FacultyID</w:t>
      </w:r>
      <w:proofErr w:type="spellEnd"/>
      <w:r>
        <w:rPr>
          <w:rFonts w:ascii="Times New Roman" w:hAnsi="Times New Roman" w:cs="Times New Roman"/>
          <w:sz w:val="24"/>
          <w:szCs w:val="24"/>
        </w:rPr>
        <w:t>, Semester and Year.</w:t>
      </w:r>
    </w:p>
    <w:p w14:paraId="67DF29B4" w14:textId="5ACE1C9B"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4. </w:t>
      </w:r>
      <w:r w:rsidR="00733C4F">
        <w:rPr>
          <w:rFonts w:ascii="Times New Roman" w:hAnsi="Times New Roman" w:cs="Times New Roman"/>
          <w:sz w:val="24"/>
          <w:szCs w:val="24"/>
        </w:rPr>
        <w:t>Enrollment</w:t>
      </w:r>
      <w:r w:rsidR="00E076C9">
        <w:rPr>
          <w:rFonts w:ascii="Times New Roman" w:hAnsi="Times New Roman" w:cs="Times New Roman"/>
          <w:sz w:val="24"/>
          <w:szCs w:val="24"/>
        </w:rPr>
        <w:t xml:space="preserve"> </w:t>
      </w:r>
      <w:r>
        <w:rPr>
          <w:rFonts w:ascii="Times New Roman" w:hAnsi="Times New Roman" w:cs="Times New Roman"/>
          <w:sz w:val="24"/>
          <w:szCs w:val="24"/>
        </w:rPr>
        <w:t xml:space="preserve">may belong to many EVALUATIONS. An evaluation mandatorily belongs to one </w:t>
      </w:r>
      <w:r w:rsidR="00E076C9">
        <w:rPr>
          <w:rFonts w:ascii="Times New Roman" w:hAnsi="Times New Roman" w:cs="Times New Roman"/>
          <w:sz w:val="24"/>
          <w:szCs w:val="24"/>
        </w:rPr>
        <w:t>enrollment</w:t>
      </w:r>
      <w:r>
        <w:rPr>
          <w:rFonts w:ascii="Times New Roman" w:hAnsi="Times New Roman" w:cs="Times New Roman"/>
          <w:sz w:val="24"/>
          <w:szCs w:val="24"/>
        </w:rPr>
        <w:t xml:space="preserve">.  An evaluation contains </w:t>
      </w:r>
      <w:proofErr w:type="spellStart"/>
      <w:r>
        <w:rPr>
          <w:rFonts w:ascii="Times New Roman" w:hAnsi="Times New Roman" w:cs="Times New Roman"/>
          <w:sz w:val="24"/>
          <w:szCs w:val="24"/>
        </w:rPr>
        <w:t>EvaluationID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ObtainedMarks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AssessmentID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RegistrationID</w:t>
      </w:r>
      <w:proofErr w:type="spellEnd"/>
      <w:r>
        <w:rPr>
          <w:rFonts w:ascii="Times New Roman" w:hAnsi="Times New Roman" w:cs="Times New Roman"/>
          <w:sz w:val="24"/>
          <w:szCs w:val="24"/>
        </w:rPr>
        <w:t>.</w:t>
      </w:r>
    </w:p>
    <w:p w14:paraId="774FBC7F"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5. An evaluation must have one assessment. An Assessment must have many evaluations. Assessments contain </w:t>
      </w:r>
      <w:proofErr w:type="spellStart"/>
      <w:r>
        <w:rPr>
          <w:rFonts w:ascii="Times New Roman" w:hAnsi="Times New Roman" w:cs="Times New Roman"/>
          <w:sz w:val="24"/>
          <w:szCs w:val="24"/>
        </w:rPr>
        <w:t>AssesmentsID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AssessmentName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TotalMarks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SectionID</w:t>
      </w:r>
      <w:proofErr w:type="spellEnd"/>
      <w:r>
        <w:rPr>
          <w:rFonts w:ascii="Times New Roman" w:hAnsi="Times New Roman" w:cs="Times New Roman"/>
          <w:sz w:val="24"/>
          <w:szCs w:val="24"/>
        </w:rPr>
        <w:t xml:space="preserve"> and COID. An assessment must contain one section. A section contains one or many assessments.</w:t>
      </w:r>
    </w:p>
    <w:p w14:paraId="48FF59BC" w14:textId="008B423E"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6. An assessment must </w:t>
      </w:r>
      <w:proofErr w:type="gramStart"/>
      <w:r>
        <w:rPr>
          <w:rFonts w:ascii="Times New Roman" w:hAnsi="Times New Roman" w:cs="Times New Roman"/>
          <w:sz w:val="24"/>
          <w:szCs w:val="24"/>
        </w:rPr>
        <w:t>map</w:t>
      </w:r>
      <w:proofErr w:type="gramEnd"/>
      <w:r>
        <w:rPr>
          <w:rFonts w:ascii="Times New Roman" w:hAnsi="Times New Roman" w:cs="Times New Roman"/>
          <w:sz w:val="24"/>
          <w:szCs w:val="24"/>
        </w:rPr>
        <w:t xml:space="preserve"> with one CO’s. A CO’s maps with one or many assessments. A </w:t>
      </w:r>
      <w:r w:rsidR="00733C4F">
        <w:rPr>
          <w:rFonts w:ascii="Times New Roman" w:hAnsi="Times New Roman" w:cs="Times New Roman"/>
          <w:sz w:val="24"/>
          <w:szCs w:val="24"/>
        </w:rPr>
        <w:t>COs</w:t>
      </w:r>
      <w:r>
        <w:rPr>
          <w:rFonts w:ascii="Times New Roman" w:hAnsi="Times New Roman" w:cs="Times New Roman"/>
          <w:sz w:val="24"/>
          <w:szCs w:val="24"/>
        </w:rPr>
        <w:t xml:space="preserve"> includes COID, </w:t>
      </w:r>
      <w:proofErr w:type="spellStart"/>
      <w:r>
        <w:rPr>
          <w:rFonts w:ascii="Times New Roman" w:hAnsi="Times New Roman" w:cs="Times New Roman"/>
          <w:sz w:val="24"/>
          <w:szCs w:val="24"/>
        </w:rPr>
        <w:t>CourseID</w:t>
      </w:r>
      <w:proofErr w:type="spellEnd"/>
      <w:r>
        <w:rPr>
          <w:rFonts w:ascii="Times New Roman" w:hAnsi="Times New Roman" w:cs="Times New Roman"/>
          <w:sz w:val="24"/>
          <w:szCs w:val="24"/>
        </w:rPr>
        <w:t xml:space="preserve"> and PLOID. A CO must contain one Course. A Course </w:t>
      </w:r>
      <w:r w:rsidR="00733C4F">
        <w:rPr>
          <w:rFonts w:ascii="Times New Roman" w:hAnsi="Times New Roman" w:cs="Times New Roman"/>
          <w:sz w:val="24"/>
          <w:szCs w:val="24"/>
        </w:rPr>
        <w:t>contains</w:t>
      </w:r>
      <w:r>
        <w:rPr>
          <w:rFonts w:ascii="Times New Roman" w:hAnsi="Times New Roman" w:cs="Times New Roman"/>
          <w:sz w:val="24"/>
          <w:szCs w:val="24"/>
        </w:rPr>
        <w:t xml:space="preserve"> one or many CO’s. A course may have many prerequisites. A course must </w:t>
      </w:r>
      <w:r>
        <w:rPr>
          <w:rFonts w:ascii="Times New Roman" w:hAnsi="Times New Roman" w:cs="Times New Roman"/>
          <w:sz w:val="24"/>
          <w:szCs w:val="24"/>
        </w:rPr>
        <w:lastRenderedPageBreak/>
        <w:t xml:space="preserve">affiliate one mark distribution. A mark distribution may affiliate many courses. A Mark Distribution includes </w:t>
      </w:r>
      <w:proofErr w:type="spellStart"/>
      <w:r>
        <w:rPr>
          <w:rFonts w:ascii="Times New Roman" w:hAnsi="Times New Roman" w:cs="Times New Roman"/>
          <w:sz w:val="24"/>
          <w:szCs w:val="24"/>
        </w:rPr>
        <w:t>DistID</w:t>
      </w:r>
      <w:proofErr w:type="spellEnd"/>
      <w:r>
        <w:rPr>
          <w:rFonts w:ascii="Times New Roman" w:hAnsi="Times New Roman" w:cs="Times New Roman"/>
          <w:sz w:val="24"/>
          <w:szCs w:val="24"/>
        </w:rPr>
        <w:t xml:space="preserve">, A, A-, B+, B, B-, C+, C, C-, D+, D, </w:t>
      </w:r>
      <w:proofErr w:type="spellStart"/>
      <w:r>
        <w:rPr>
          <w:rFonts w:ascii="Times New Roman" w:hAnsi="Times New Roman" w:cs="Times New Roman"/>
          <w:sz w:val="24"/>
          <w:szCs w:val="24"/>
        </w:rPr>
        <w:t>ThresoldMarks</w:t>
      </w:r>
      <w:proofErr w:type="spellEnd"/>
      <w:r>
        <w:rPr>
          <w:rFonts w:ascii="Times New Roman" w:hAnsi="Times New Roman" w:cs="Times New Roman"/>
          <w:sz w:val="24"/>
          <w:szCs w:val="24"/>
        </w:rPr>
        <w:t>.</w:t>
      </w:r>
    </w:p>
    <w:p w14:paraId="0722560B"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7. A CO’s </w:t>
      </w:r>
      <w:bookmarkStart w:id="44" w:name="_Hlk69602434"/>
      <w:r>
        <w:rPr>
          <w:rFonts w:ascii="Times New Roman" w:hAnsi="Times New Roman" w:cs="Times New Roman"/>
          <w:sz w:val="24"/>
          <w:szCs w:val="24"/>
        </w:rPr>
        <w:t>must map with one PLO’s.</w:t>
      </w:r>
      <w:bookmarkEnd w:id="44"/>
      <w:r>
        <w:rPr>
          <w:rFonts w:ascii="Times New Roman" w:hAnsi="Times New Roman" w:cs="Times New Roman"/>
          <w:sz w:val="24"/>
          <w:szCs w:val="24"/>
        </w:rPr>
        <w:t xml:space="preserve"> A PLO’s must map with one or many CO’s. PLO includes PLOID, </w:t>
      </w:r>
      <w:proofErr w:type="spellStart"/>
      <w:r>
        <w:rPr>
          <w:rFonts w:ascii="Times New Roman" w:hAnsi="Times New Roman" w:cs="Times New Roman"/>
          <w:sz w:val="24"/>
          <w:szCs w:val="24"/>
        </w:rPr>
        <w:t>PLONum</w:t>
      </w:r>
      <w:proofErr w:type="spellEnd"/>
      <w:r>
        <w:rPr>
          <w:rFonts w:ascii="Times New Roman" w:hAnsi="Times New Roman" w:cs="Times New Roman"/>
          <w:sz w:val="24"/>
          <w:szCs w:val="24"/>
        </w:rPr>
        <w:t xml:space="preserve">, Details, </w:t>
      </w:r>
      <w:proofErr w:type="spellStart"/>
      <w:r>
        <w:rPr>
          <w:rFonts w:ascii="Times New Roman" w:hAnsi="Times New Roman" w:cs="Times New Roman"/>
          <w:sz w:val="24"/>
          <w:szCs w:val="24"/>
        </w:rPr>
        <w:t>ProgramID</w:t>
      </w:r>
      <w:proofErr w:type="spellEnd"/>
      <w:r>
        <w:rPr>
          <w:rFonts w:ascii="Times New Roman" w:hAnsi="Times New Roman" w:cs="Times New Roman"/>
          <w:sz w:val="24"/>
          <w:szCs w:val="24"/>
        </w:rPr>
        <w:t>.</w:t>
      </w:r>
    </w:p>
    <w:p w14:paraId="4B4BA82E"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8. A PLO must contain one program. A program contains one or many PLO’s.  A program has </w:t>
      </w:r>
      <w:proofErr w:type="spellStart"/>
      <w:r>
        <w:rPr>
          <w:rFonts w:ascii="Times New Roman" w:hAnsi="Times New Roman" w:cs="Times New Roman"/>
          <w:sz w:val="24"/>
          <w:szCs w:val="24"/>
        </w:rPr>
        <w:t>ProgramID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DepartmentID</w:t>
      </w:r>
      <w:proofErr w:type="spellEnd"/>
      <w:r>
        <w:rPr>
          <w:rFonts w:ascii="Times New Roman" w:hAnsi="Times New Roman" w:cs="Times New Roman"/>
          <w:sz w:val="24"/>
          <w:szCs w:val="24"/>
        </w:rPr>
        <w:t>. A program must contain one or many courses. A Course must contain one course.</w:t>
      </w:r>
    </w:p>
    <w:p w14:paraId="3C5B8EC5" w14:textId="5EC10264" w:rsidR="00E076C9" w:rsidRDefault="00E076C9" w:rsidP="00B8755B">
      <w:pPr>
        <w:rPr>
          <w:rFonts w:ascii="Times New Roman" w:hAnsi="Times New Roman" w:cs="Times New Roman"/>
          <w:sz w:val="24"/>
          <w:szCs w:val="24"/>
        </w:rPr>
      </w:pPr>
      <w:r>
        <w:rPr>
          <w:rFonts w:ascii="Times New Roman" w:hAnsi="Times New Roman" w:cs="Times New Roman"/>
          <w:sz w:val="24"/>
          <w:szCs w:val="24"/>
        </w:rPr>
        <w:t>9. A Course offered by a Program</w:t>
      </w:r>
      <w:r w:rsidR="00F13D1E">
        <w:rPr>
          <w:rFonts w:ascii="Times New Roman" w:hAnsi="Times New Roman" w:cs="Times New Roman"/>
          <w:sz w:val="24"/>
          <w:szCs w:val="24"/>
        </w:rPr>
        <w:t xml:space="preserve"> and has CO1, CO2, CO3, CO4 mapped with PLOs.</w:t>
      </w:r>
    </w:p>
    <w:p w14:paraId="795463A4" w14:textId="4AA52A54" w:rsidR="00F13D1E" w:rsidRDefault="00F13D1E" w:rsidP="00B8755B">
      <w:pPr>
        <w:rPr>
          <w:rFonts w:ascii="Times New Roman" w:hAnsi="Times New Roman" w:cs="Times New Roman"/>
          <w:sz w:val="24"/>
          <w:szCs w:val="24"/>
        </w:rPr>
      </w:pPr>
      <w:proofErr w:type="gramStart"/>
      <w:r>
        <w:rPr>
          <w:rFonts w:ascii="Times New Roman" w:hAnsi="Times New Roman" w:cs="Times New Roman"/>
          <w:sz w:val="24"/>
          <w:szCs w:val="24"/>
        </w:rPr>
        <w:t>Course</w:t>
      </w:r>
      <w:proofErr w:type="gramEnd"/>
      <w:r>
        <w:rPr>
          <w:rFonts w:ascii="Times New Roman" w:hAnsi="Times New Roman" w:cs="Times New Roman"/>
          <w:sz w:val="24"/>
          <w:szCs w:val="24"/>
        </w:rPr>
        <w:t xml:space="preserve"> has </w:t>
      </w:r>
      <w:proofErr w:type="spellStart"/>
      <w:r>
        <w:rPr>
          <w:rFonts w:ascii="Times New Roman" w:hAnsi="Times New Roman" w:cs="Times New Roman"/>
          <w:sz w:val="24"/>
          <w:szCs w:val="24"/>
        </w:rPr>
        <w:t>CourseID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CourseName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ProgrameID</w:t>
      </w:r>
      <w:proofErr w:type="spellEnd"/>
      <w:r>
        <w:rPr>
          <w:rFonts w:ascii="Times New Roman" w:hAnsi="Times New Roman" w:cs="Times New Roman"/>
          <w:sz w:val="24"/>
          <w:szCs w:val="24"/>
        </w:rPr>
        <w:t>.</w:t>
      </w:r>
    </w:p>
    <w:p w14:paraId="307FD1CA" w14:textId="41480FD2" w:rsidR="00B8755B" w:rsidRDefault="00F13D1E" w:rsidP="00B8755B">
      <w:pPr>
        <w:rPr>
          <w:rFonts w:ascii="Times New Roman" w:hAnsi="Times New Roman" w:cs="Times New Roman"/>
          <w:sz w:val="24"/>
          <w:szCs w:val="24"/>
        </w:rPr>
      </w:pPr>
      <w:r>
        <w:rPr>
          <w:rFonts w:ascii="Times New Roman" w:hAnsi="Times New Roman" w:cs="Times New Roman"/>
          <w:sz w:val="24"/>
          <w:szCs w:val="24"/>
        </w:rPr>
        <w:t>10</w:t>
      </w:r>
      <w:r w:rsidR="00B8755B">
        <w:rPr>
          <w:rFonts w:ascii="Times New Roman" w:hAnsi="Times New Roman" w:cs="Times New Roman"/>
          <w:sz w:val="24"/>
          <w:szCs w:val="24"/>
        </w:rPr>
        <w:t xml:space="preserve">. A program must belong to one department. A department must belong to one or many programs. A department must contain </w:t>
      </w:r>
      <w:proofErr w:type="spellStart"/>
      <w:r w:rsidR="00B8755B">
        <w:rPr>
          <w:rFonts w:ascii="Times New Roman" w:hAnsi="Times New Roman" w:cs="Times New Roman"/>
          <w:sz w:val="24"/>
          <w:szCs w:val="24"/>
        </w:rPr>
        <w:t>DepartmentID</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DepartmentName</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SchoolID</w:t>
      </w:r>
      <w:proofErr w:type="spellEnd"/>
      <w:r w:rsidR="00B8755B">
        <w:rPr>
          <w:rFonts w:ascii="Times New Roman" w:hAnsi="Times New Roman" w:cs="Times New Roman"/>
          <w:sz w:val="24"/>
          <w:szCs w:val="24"/>
        </w:rPr>
        <w:t>.</w:t>
      </w:r>
    </w:p>
    <w:p w14:paraId="32A00D7F" w14:textId="4F9A544E" w:rsidR="00B8755B" w:rsidRDefault="00F13D1E" w:rsidP="00B8755B">
      <w:pPr>
        <w:rPr>
          <w:rFonts w:ascii="Times New Roman" w:hAnsi="Times New Roman" w:cs="Times New Roman"/>
          <w:sz w:val="24"/>
          <w:szCs w:val="24"/>
        </w:rPr>
      </w:pPr>
      <w:r>
        <w:rPr>
          <w:rFonts w:ascii="Times New Roman" w:hAnsi="Times New Roman" w:cs="Times New Roman"/>
          <w:sz w:val="24"/>
          <w:szCs w:val="24"/>
        </w:rPr>
        <w:t>11</w:t>
      </w:r>
      <w:r w:rsidR="00B8755B">
        <w:rPr>
          <w:rFonts w:ascii="Times New Roman" w:hAnsi="Times New Roman" w:cs="Times New Roman"/>
          <w:sz w:val="24"/>
          <w:szCs w:val="24"/>
        </w:rPr>
        <w:t xml:space="preserve">. A department must contain one school. A School must contain one or many departments. A school includes </w:t>
      </w:r>
      <w:proofErr w:type="spellStart"/>
      <w:r w:rsidR="00B8755B">
        <w:rPr>
          <w:rFonts w:ascii="Times New Roman" w:hAnsi="Times New Roman" w:cs="Times New Roman"/>
          <w:sz w:val="24"/>
          <w:szCs w:val="24"/>
        </w:rPr>
        <w:t>SchoolID</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SchoolName</w:t>
      </w:r>
      <w:proofErr w:type="spellEnd"/>
      <w:r w:rsidR="00B8755B">
        <w:rPr>
          <w:rFonts w:ascii="Times New Roman" w:hAnsi="Times New Roman" w:cs="Times New Roman"/>
          <w:sz w:val="24"/>
          <w:szCs w:val="24"/>
        </w:rPr>
        <w:t>.</w:t>
      </w:r>
    </w:p>
    <w:p w14:paraId="4132962E" w14:textId="12AE94DE" w:rsidR="00B8755B" w:rsidRDefault="00B8755B" w:rsidP="00B8755B">
      <w:pPr>
        <w:rPr>
          <w:rFonts w:ascii="Times New Roman" w:hAnsi="Times New Roman" w:cs="Times New Roman"/>
          <w:sz w:val="24"/>
          <w:szCs w:val="24"/>
        </w:rPr>
      </w:pPr>
      <w:r>
        <w:rPr>
          <w:rFonts w:ascii="Times New Roman" w:hAnsi="Times New Roman" w:cs="Times New Roman"/>
          <w:sz w:val="24"/>
          <w:szCs w:val="24"/>
        </w:rPr>
        <w:t>1</w:t>
      </w:r>
      <w:r w:rsidR="00F13D1E">
        <w:rPr>
          <w:rFonts w:ascii="Times New Roman" w:hAnsi="Times New Roman" w:cs="Times New Roman"/>
          <w:sz w:val="24"/>
          <w:szCs w:val="24"/>
        </w:rPr>
        <w:t>2</w:t>
      </w:r>
      <w:r>
        <w:rPr>
          <w:rFonts w:ascii="Times New Roman" w:hAnsi="Times New Roman" w:cs="Times New Roman"/>
          <w:sz w:val="24"/>
          <w:szCs w:val="24"/>
        </w:rPr>
        <w:t xml:space="preserve">. </w:t>
      </w:r>
      <w:r w:rsidR="00F13D1E">
        <w:rPr>
          <w:rFonts w:ascii="Times New Roman" w:hAnsi="Times New Roman" w:cs="Times New Roman"/>
          <w:sz w:val="24"/>
          <w:szCs w:val="24"/>
        </w:rPr>
        <w:t>A User</w:t>
      </w:r>
      <w:r>
        <w:rPr>
          <w:rFonts w:ascii="Times New Roman" w:hAnsi="Times New Roman" w:cs="Times New Roman"/>
          <w:sz w:val="24"/>
          <w:szCs w:val="24"/>
        </w:rPr>
        <w:t xml:space="preserve"> has </w:t>
      </w:r>
      <w:r w:rsidR="00F13D1E">
        <w:rPr>
          <w:rFonts w:ascii="Times New Roman" w:hAnsi="Times New Roman" w:cs="Times New Roman"/>
          <w:sz w:val="24"/>
          <w:szCs w:val="24"/>
        </w:rPr>
        <w:t>Three</w:t>
      </w:r>
      <w:r>
        <w:rPr>
          <w:rFonts w:ascii="Times New Roman" w:hAnsi="Times New Roman" w:cs="Times New Roman"/>
          <w:sz w:val="24"/>
          <w:szCs w:val="24"/>
        </w:rPr>
        <w:t xml:space="preserve"> sub-types (</w:t>
      </w:r>
      <w:r w:rsidR="00F13D1E">
        <w:rPr>
          <w:rFonts w:ascii="Times New Roman" w:hAnsi="Times New Roman" w:cs="Times New Roman"/>
          <w:sz w:val="24"/>
          <w:szCs w:val="24"/>
        </w:rPr>
        <w:t>Student, Faculty, Admin</w:t>
      </w:r>
      <w:r>
        <w:rPr>
          <w:rFonts w:ascii="Times New Roman" w:hAnsi="Times New Roman" w:cs="Times New Roman"/>
          <w:sz w:val="24"/>
          <w:szCs w:val="24"/>
        </w:rPr>
        <w:t xml:space="preserve">). </w:t>
      </w:r>
      <w:r w:rsidR="00F13D1E">
        <w:rPr>
          <w:rFonts w:ascii="Times New Roman" w:hAnsi="Times New Roman" w:cs="Times New Roman"/>
          <w:sz w:val="24"/>
          <w:szCs w:val="24"/>
        </w:rPr>
        <w:t xml:space="preserve">A </w:t>
      </w:r>
      <w:proofErr w:type="gramStart"/>
      <w:r w:rsidR="00F13D1E">
        <w:rPr>
          <w:rFonts w:ascii="Times New Roman" w:hAnsi="Times New Roman" w:cs="Times New Roman"/>
          <w:sz w:val="24"/>
          <w:szCs w:val="24"/>
        </w:rPr>
        <w:t xml:space="preserve">User </w:t>
      </w:r>
      <w:r>
        <w:rPr>
          <w:rFonts w:ascii="Times New Roman" w:hAnsi="Times New Roman" w:cs="Times New Roman"/>
          <w:sz w:val="24"/>
          <w:szCs w:val="24"/>
        </w:rPr>
        <w:t xml:space="preserve"> includes</w:t>
      </w:r>
      <w:proofErr w:type="gramEnd"/>
      <w:r>
        <w:rPr>
          <w:rFonts w:ascii="Times New Roman" w:hAnsi="Times New Roman" w:cs="Times New Roman"/>
          <w:sz w:val="24"/>
          <w:szCs w:val="24"/>
        </w:rPr>
        <w:t xml:space="preserve"> </w:t>
      </w:r>
      <w:proofErr w:type="spellStart"/>
      <w:r w:rsidR="00F13D1E">
        <w:rPr>
          <w:rFonts w:ascii="Times New Roman" w:hAnsi="Times New Roman" w:cs="Times New Roman"/>
          <w:sz w:val="24"/>
          <w:szCs w:val="24"/>
        </w:rPr>
        <w:t>user</w:t>
      </w:r>
      <w:r>
        <w:rPr>
          <w:rFonts w:ascii="Times New Roman" w:hAnsi="Times New Roman" w:cs="Times New Roman"/>
          <w:sz w:val="24"/>
          <w:szCs w:val="24"/>
        </w:rPr>
        <w:t>ID</w:t>
      </w:r>
      <w:proofErr w:type="spellEnd"/>
      <w:r>
        <w:rPr>
          <w:rFonts w:ascii="Times New Roman" w:hAnsi="Times New Roman" w:cs="Times New Roman"/>
          <w:sz w:val="24"/>
          <w:szCs w:val="24"/>
        </w:rPr>
        <w:t xml:space="preserve">, FirstName,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DateofBirth</w:t>
      </w:r>
      <w:proofErr w:type="spellEnd"/>
      <w:r>
        <w:rPr>
          <w:rFonts w:ascii="Times New Roman" w:hAnsi="Times New Roman" w:cs="Times New Roman"/>
          <w:sz w:val="24"/>
          <w:szCs w:val="24"/>
        </w:rPr>
        <w:t xml:space="preserve">, Gender, Email, Phone, Address, </w:t>
      </w:r>
      <w:r w:rsidR="00F13D1E">
        <w:rPr>
          <w:rFonts w:ascii="Times New Roman" w:hAnsi="Times New Roman" w:cs="Times New Roman"/>
          <w:sz w:val="24"/>
          <w:szCs w:val="24"/>
        </w:rPr>
        <w:t>role</w:t>
      </w:r>
      <w:r>
        <w:rPr>
          <w:rFonts w:ascii="Times New Roman" w:hAnsi="Times New Roman" w:cs="Times New Roman"/>
          <w:sz w:val="24"/>
          <w:szCs w:val="24"/>
        </w:rPr>
        <w:t>.</w:t>
      </w:r>
    </w:p>
    <w:p w14:paraId="4CB842C5" w14:textId="10B37B4C"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12. A school must </w:t>
      </w:r>
      <w:proofErr w:type="gramStart"/>
      <w:r>
        <w:rPr>
          <w:rFonts w:ascii="Times New Roman" w:hAnsi="Times New Roman" w:cs="Times New Roman"/>
          <w:sz w:val="24"/>
          <w:szCs w:val="24"/>
        </w:rPr>
        <w:t>run</w:t>
      </w:r>
      <w:proofErr w:type="gramEnd"/>
      <w:r>
        <w:rPr>
          <w:rFonts w:ascii="Times New Roman" w:hAnsi="Times New Roman" w:cs="Times New Roman"/>
          <w:sz w:val="24"/>
          <w:szCs w:val="24"/>
        </w:rPr>
        <w:t xml:space="preserve"> by </w:t>
      </w:r>
      <w:r w:rsidR="00F13D1E">
        <w:rPr>
          <w:rFonts w:ascii="Times New Roman" w:hAnsi="Times New Roman" w:cs="Times New Roman"/>
          <w:sz w:val="24"/>
          <w:szCs w:val="24"/>
        </w:rPr>
        <w:t xml:space="preserve">only </w:t>
      </w:r>
      <w:r>
        <w:rPr>
          <w:rFonts w:ascii="Times New Roman" w:hAnsi="Times New Roman" w:cs="Times New Roman"/>
          <w:sz w:val="24"/>
          <w:szCs w:val="24"/>
        </w:rPr>
        <w:t>one Dean</w:t>
      </w:r>
      <w:r w:rsidR="00F13D1E">
        <w:rPr>
          <w:rFonts w:ascii="Times New Roman" w:hAnsi="Times New Roman" w:cs="Times New Roman"/>
          <w:sz w:val="24"/>
          <w:szCs w:val="24"/>
        </w:rPr>
        <w:t>/Admin</w:t>
      </w:r>
      <w:r>
        <w:rPr>
          <w:rFonts w:ascii="Times New Roman" w:hAnsi="Times New Roman" w:cs="Times New Roman"/>
          <w:sz w:val="24"/>
          <w:szCs w:val="24"/>
        </w:rPr>
        <w:t>. A dean</w:t>
      </w:r>
      <w:r w:rsidR="00F13D1E">
        <w:rPr>
          <w:rFonts w:ascii="Times New Roman" w:hAnsi="Times New Roman" w:cs="Times New Roman"/>
          <w:sz w:val="24"/>
          <w:szCs w:val="24"/>
        </w:rPr>
        <w:t>/Admin</w:t>
      </w:r>
      <w:r>
        <w:rPr>
          <w:rFonts w:ascii="Times New Roman" w:hAnsi="Times New Roman" w:cs="Times New Roman"/>
          <w:sz w:val="24"/>
          <w:szCs w:val="24"/>
        </w:rPr>
        <w:t xml:space="preserve"> must run one school. A Dean</w:t>
      </w:r>
      <w:r w:rsidR="00F13D1E">
        <w:rPr>
          <w:rFonts w:ascii="Times New Roman" w:hAnsi="Times New Roman" w:cs="Times New Roman"/>
          <w:sz w:val="24"/>
          <w:szCs w:val="24"/>
        </w:rPr>
        <w:t>/Admin</w:t>
      </w:r>
      <w:r>
        <w:rPr>
          <w:rFonts w:ascii="Times New Roman" w:hAnsi="Times New Roman" w:cs="Times New Roman"/>
          <w:sz w:val="24"/>
          <w:szCs w:val="24"/>
        </w:rPr>
        <w:t xml:space="preserve"> has </w:t>
      </w:r>
      <w:proofErr w:type="spellStart"/>
      <w:r>
        <w:rPr>
          <w:rFonts w:ascii="Times New Roman" w:hAnsi="Times New Roman" w:cs="Times New Roman"/>
          <w:sz w:val="24"/>
          <w:szCs w:val="24"/>
        </w:rPr>
        <w:t>SchoolID</w:t>
      </w:r>
      <w:proofErr w:type="spellEnd"/>
      <w:r>
        <w:rPr>
          <w:rFonts w:ascii="Times New Roman" w:hAnsi="Times New Roman" w:cs="Times New Roman"/>
          <w:sz w:val="24"/>
          <w:szCs w:val="24"/>
        </w:rPr>
        <w:t xml:space="preserve">, StartDate, </w:t>
      </w:r>
      <w:proofErr w:type="spellStart"/>
      <w:r>
        <w:rPr>
          <w:rFonts w:ascii="Times New Roman" w:hAnsi="Times New Roman" w:cs="Times New Roman"/>
          <w:sz w:val="24"/>
          <w:szCs w:val="24"/>
        </w:rPr>
        <w:t>EndDate</w:t>
      </w:r>
      <w:proofErr w:type="spellEnd"/>
      <w:r>
        <w:rPr>
          <w:rFonts w:ascii="Times New Roman" w:hAnsi="Times New Roman" w:cs="Times New Roman"/>
          <w:sz w:val="24"/>
          <w:szCs w:val="24"/>
        </w:rPr>
        <w:t>.</w:t>
      </w:r>
    </w:p>
    <w:p w14:paraId="53E65429"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13. A Department must manage one or many Department </w:t>
      </w:r>
      <w:proofErr w:type="gramStart"/>
      <w:r>
        <w:rPr>
          <w:rFonts w:ascii="Times New Roman" w:hAnsi="Times New Roman" w:cs="Times New Roman"/>
          <w:sz w:val="24"/>
          <w:szCs w:val="24"/>
        </w:rPr>
        <w:t>head</w:t>
      </w:r>
      <w:proofErr w:type="gramEnd"/>
      <w:r>
        <w:rPr>
          <w:rFonts w:ascii="Times New Roman" w:hAnsi="Times New Roman" w:cs="Times New Roman"/>
          <w:sz w:val="24"/>
          <w:szCs w:val="24"/>
        </w:rPr>
        <w:t xml:space="preserve">. A department head must manage one department. A department head includes </w:t>
      </w:r>
      <w:proofErr w:type="spellStart"/>
      <w:r>
        <w:rPr>
          <w:rFonts w:ascii="Times New Roman" w:hAnsi="Times New Roman" w:cs="Times New Roman"/>
          <w:sz w:val="24"/>
          <w:szCs w:val="24"/>
        </w:rPr>
        <w:t>DepartmentID</w:t>
      </w:r>
      <w:proofErr w:type="spellEnd"/>
      <w:r>
        <w:rPr>
          <w:rFonts w:ascii="Times New Roman" w:hAnsi="Times New Roman" w:cs="Times New Roman"/>
          <w:sz w:val="24"/>
          <w:szCs w:val="24"/>
        </w:rPr>
        <w:t xml:space="preserve">, StartDate, </w:t>
      </w:r>
      <w:proofErr w:type="spellStart"/>
      <w:r>
        <w:rPr>
          <w:rFonts w:ascii="Times New Roman" w:hAnsi="Times New Roman" w:cs="Times New Roman"/>
          <w:sz w:val="24"/>
          <w:szCs w:val="24"/>
        </w:rPr>
        <w:t>EndDate</w:t>
      </w:r>
      <w:proofErr w:type="spellEnd"/>
      <w:r>
        <w:rPr>
          <w:rFonts w:ascii="Times New Roman" w:hAnsi="Times New Roman" w:cs="Times New Roman"/>
          <w:sz w:val="24"/>
          <w:szCs w:val="24"/>
        </w:rPr>
        <w:t>.</w:t>
      </w:r>
    </w:p>
    <w:p w14:paraId="46378581" w14:textId="42BE5E28" w:rsidR="00B8755B" w:rsidRDefault="00B8755B" w:rsidP="00B8755B">
      <w:pPr>
        <w:rPr>
          <w:rFonts w:ascii="Times New Roman" w:hAnsi="Times New Roman" w:cs="Times New Roman"/>
          <w:sz w:val="24"/>
          <w:szCs w:val="24"/>
        </w:rPr>
      </w:pPr>
      <w:r>
        <w:rPr>
          <w:rFonts w:ascii="Times New Roman" w:hAnsi="Times New Roman" w:cs="Times New Roman"/>
          <w:sz w:val="24"/>
          <w:szCs w:val="24"/>
        </w:rPr>
        <w:t>14. A Faculty must have one Department. A department must have one or many Faculties. A Faculty includes</w:t>
      </w:r>
      <w:r w:rsidR="00F13D1E">
        <w:rPr>
          <w:rFonts w:ascii="Times New Roman" w:hAnsi="Times New Roman" w:cs="Times New Roman"/>
          <w:sz w:val="24"/>
          <w:szCs w:val="24"/>
        </w:rPr>
        <w:t xml:space="preserve"> </w:t>
      </w:r>
      <w:proofErr w:type="spellStart"/>
      <w:r w:rsidR="00F13D1E">
        <w:rPr>
          <w:rFonts w:ascii="Times New Roman" w:hAnsi="Times New Roman" w:cs="Times New Roman"/>
          <w:sz w:val="24"/>
          <w:szCs w:val="24"/>
        </w:rPr>
        <w:t>facultyID</w:t>
      </w:r>
      <w:proofErr w:type="spellEnd"/>
      <w:r w:rsidR="00F13D1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DepartmentID</w:t>
      </w:r>
      <w:proofErr w:type="spellEnd"/>
      <w:r>
        <w:rPr>
          <w:rFonts w:ascii="Times New Roman" w:hAnsi="Times New Roman" w:cs="Times New Roman"/>
          <w:sz w:val="24"/>
          <w:szCs w:val="24"/>
        </w:rPr>
        <w:t>. A faculty may teach many sections. A section must be taught by one faculty.</w:t>
      </w:r>
    </w:p>
    <w:p w14:paraId="5E91C438" w14:textId="7FD5475A" w:rsidR="00F13D1E" w:rsidRDefault="00F13D1E" w:rsidP="00B8755B">
      <w:pPr>
        <w:rPr>
          <w:rFonts w:ascii="Times New Roman" w:hAnsi="Times New Roman" w:cs="Times New Roman"/>
          <w:sz w:val="24"/>
          <w:szCs w:val="24"/>
        </w:rPr>
      </w:pPr>
      <w:r>
        <w:rPr>
          <w:rFonts w:ascii="Times New Roman" w:hAnsi="Times New Roman" w:cs="Times New Roman"/>
          <w:sz w:val="24"/>
          <w:szCs w:val="24"/>
        </w:rPr>
        <w:t>15</w:t>
      </w:r>
      <w:r w:rsidR="00B8755B">
        <w:rPr>
          <w:rFonts w:ascii="Times New Roman" w:hAnsi="Times New Roman" w:cs="Times New Roman"/>
          <w:sz w:val="24"/>
          <w:szCs w:val="24"/>
        </w:rPr>
        <w:t>. A PO belongs to exactly one program A program must have one or many P</w:t>
      </w:r>
      <w:r>
        <w:rPr>
          <w:rFonts w:ascii="Times New Roman" w:hAnsi="Times New Roman" w:cs="Times New Roman"/>
          <w:sz w:val="24"/>
          <w:szCs w:val="24"/>
        </w:rPr>
        <w:t>L</w:t>
      </w:r>
      <w:r w:rsidR="00B8755B">
        <w:rPr>
          <w:rFonts w:ascii="Times New Roman" w:hAnsi="Times New Roman" w:cs="Times New Roman"/>
          <w:sz w:val="24"/>
          <w:szCs w:val="24"/>
        </w:rPr>
        <w:t>O</w:t>
      </w:r>
      <w:r>
        <w:rPr>
          <w:rFonts w:ascii="Times New Roman" w:hAnsi="Times New Roman" w:cs="Times New Roman"/>
          <w:sz w:val="24"/>
          <w:szCs w:val="24"/>
        </w:rPr>
        <w:t>s</w:t>
      </w:r>
      <w:r w:rsidR="00B8755B">
        <w:rPr>
          <w:rFonts w:ascii="Times New Roman" w:hAnsi="Times New Roman" w:cs="Times New Roman"/>
          <w:sz w:val="24"/>
          <w:szCs w:val="24"/>
        </w:rPr>
        <w:t>.</w:t>
      </w:r>
      <w:r>
        <w:rPr>
          <w:rFonts w:ascii="Times New Roman" w:hAnsi="Times New Roman" w:cs="Times New Roman"/>
          <w:sz w:val="24"/>
          <w:szCs w:val="24"/>
        </w:rPr>
        <w:t xml:space="preserve"> </w:t>
      </w:r>
      <w:r w:rsidR="00B8755B">
        <w:rPr>
          <w:rFonts w:ascii="Times New Roman" w:hAnsi="Times New Roman" w:cs="Times New Roman"/>
          <w:sz w:val="24"/>
          <w:szCs w:val="24"/>
        </w:rPr>
        <w:t>P</w:t>
      </w:r>
      <w:r>
        <w:rPr>
          <w:rFonts w:ascii="Times New Roman" w:hAnsi="Times New Roman" w:cs="Times New Roman"/>
          <w:sz w:val="24"/>
          <w:szCs w:val="24"/>
        </w:rPr>
        <w:t>L</w:t>
      </w:r>
      <w:r w:rsidR="00B8755B">
        <w:rPr>
          <w:rFonts w:ascii="Times New Roman" w:hAnsi="Times New Roman" w:cs="Times New Roman"/>
          <w:sz w:val="24"/>
          <w:szCs w:val="24"/>
        </w:rPr>
        <w:t xml:space="preserve">O includes </w:t>
      </w:r>
      <w:proofErr w:type="spellStart"/>
      <w:r w:rsidR="00B8755B">
        <w:rPr>
          <w:rFonts w:ascii="Times New Roman" w:hAnsi="Times New Roman" w:cs="Times New Roman"/>
          <w:sz w:val="24"/>
          <w:szCs w:val="24"/>
        </w:rPr>
        <w:t>p</w:t>
      </w:r>
      <w:r>
        <w:rPr>
          <w:rFonts w:ascii="Times New Roman" w:hAnsi="Times New Roman" w:cs="Times New Roman"/>
          <w:sz w:val="24"/>
          <w:szCs w:val="24"/>
        </w:rPr>
        <w:t>l</w:t>
      </w:r>
      <w:r w:rsidR="00B8755B">
        <w:rPr>
          <w:rFonts w:ascii="Times New Roman" w:hAnsi="Times New Roman" w:cs="Times New Roman"/>
          <w:sz w:val="24"/>
          <w:szCs w:val="24"/>
        </w:rPr>
        <w:t>oID</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poNum</w:t>
      </w:r>
      <w:proofErr w:type="spellEnd"/>
      <w:r w:rsidR="00B8755B">
        <w:rPr>
          <w:rFonts w:ascii="Times New Roman" w:hAnsi="Times New Roman" w:cs="Times New Roman"/>
          <w:sz w:val="24"/>
          <w:szCs w:val="24"/>
        </w:rPr>
        <w:t>,</w:t>
      </w:r>
      <w:r>
        <w:rPr>
          <w:rFonts w:ascii="Times New Roman" w:hAnsi="Times New Roman" w:cs="Times New Roman"/>
          <w:sz w:val="24"/>
          <w:szCs w:val="24"/>
        </w:rPr>
        <w:t xml:space="preserve"> details,</w:t>
      </w:r>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programID</w:t>
      </w:r>
      <w:proofErr w:type="spellEnd"/>
      <w:r w:rsidR="00B8755B">
        <w:rPr>
          <w:rFonts w:ascii="Times New Roman" w:hAnsi="Times New Roman" w:cs="Times New Roman"/>
          <w:sz w:val="24"/>
          <w:szCs w:val="24"/>
        </w:rPr>
        <w:t>. A PO must belong to one or many CO. A CO must have exactly one PO.</w:t>
      </w:r>
    </w:p>
    <w:p w14:paraId="690E9617" w14:textId="4F6E2143" w:rsidR="003870D8" w:rsidRDefault="00F13D1E" w:rsidP="00B8755B">
      <w:pPr>
        <w:rPr>
          <w:rFonts w:ascii="Times New Roman" w:hAnsi="Times New Roman" w:cs="Times New Roman"/>
          <w:sz w:val="24"/>
          <w:szCs w:val="24"/>
        </w:rPr>
      </w:pPr>
      <w:r>
        <w:rPr>
          <w:rFonts w:ascii="Times New Roman" w:hAnsi="Times New Roman" w:cs="Times New Roman"/>
          <w:sz w:val="24"/>
          <w:szCs w:val="24"/>
        </w:rPr>
        <w:t>16</w:t>
      </w:r>
      <w:r w:rsidR="00B8755B">
        <w:rPr>
          <w:rFonts w:ascii="Times New Roman" w:hAnsi="Times New Roman" w:cs="Times New Roman"/>
          <w:sz w:val="24"/>
          <w:szCs w:val="24"/>
        </w:rPr>
        <w:t xml:space="preserve">. A student course performance evaluation is done for </w:t>
      </w:r>
      <w:r w:rsidR="00733C4F">
        <w:rPr>
          <w:rFonts w:ascii="Times New Roman" w:hAnsi="Times New Roman" w:cs="Times New Roman"/>
          <w:sz w:val="24"/>
          <w:szCs w:val="24"/>
        </w:rPr>
        <w:t>Enrollment</w:t>
      </w:r>
      <w:r w:rsidR="00B8755B">
        <w:rPr>
          <w:rFonts w:ascii="Times New Roman" w:hAnsi="Times New Roman" w:cs="Times New Roman"/>
          <w:sz w:val="24"/>
          <w:szCs w:val="24"/>
        </w:rPr>
        <w:t xml:space="preserve"> exactly once. </w:t>
      </w:r>
      <w:proofErr w:type="gramStart"/>
      <w:r w:rsidR="00B8755B">
        <w:rPr>
          <w:rFonts w:ascii="Times New Roman" w:hAnsi="Times New Roman" w:cs="Times New Roman"/>
          <w:sz w:val="24"/>
          <w:szCs w:val="24"/>
        </w:rPr>
        <w:t>A</w:t>
      </w:r>
      <w:r w:rsidR="00733C4F">
        <w:rPr>
          <w:rFonts w:ascii="Times New Roman" w:hAnsi="Times New Roman" w:cs="Times New Roman"/>
          <w:sz w:val="24"/>
          <w:szCs w:val="24"/>
        </w:rPr>
        <w:t>n</w:t>
      </w:r>
      <w:r w:rsidR="00B8755B">
        <w:rPr>
          <w:rFonts w:ascii="Times New Roman" w:hAnsi="Times New Roman" w:cs="Times New Roman"/>
          <w:sz w:val="24"/>
          <w:szCs w:val="24"/>
        </w:rPr>
        <w:t xml:space="preserve"> </w:t>
      </w:r>
      <w:r w:rsidR="00733C4F">
        <w:rPr>
          <w:rFonts w:ascii="Times New Roman" w:hAnsi="Times New Roman" w:cs="Times New Roman"/>
          <w:sz w:val="24"/>
          <w:szCs w:val="24"/>
        </w:rPr>
        <w:t>Enrollment</w:t>
      </w:r>
      <w:proofErr w:type="gramEnd"/>
      <w:r w:rsidR="00B8755B">
        <w:rPr>
          <w:rFonts w:ascii="Times New Roman" w:hAnsi="Times New Roman" w:cs="Times New Roman"/>
          <w:sz w:val="24"/>
          <w:szCs w:val="24"/>
        </w:rPr>
        <w:t xml:space="preserve"> has student course performance evaluation done exactly once. </w:t>
      </w:r>
      <w:r w:rsidR="00733C4F">
        <w:rPr>
          <w:rFonts w:ascii="Times New Roman" w:hAnsi="Times New Roman" w:cs="Times New Roman"/>
          <w:sz w:val="24"/>
          <w:szCs w:val="24"/>
        </w:rPr>
        <w:t>Enrollment</w:t>
      </w:r>
      <w:r w:rsidR="00B8755B">
        <w:rPr>
          <w:rFonts w:ascii="Times New Roman" w:hAnsi="Times New Roman" w:cs="Times New Roman"/>
          <w:sz w:val="24"/>
          <w:szCs w:val="24"/>
        </w:rPr>
        <w:t xml:space="preserve"> has one</w:t>
      </w:r>
      <w:r w:rsidR="00733C4F">
        <w:rPr>
          <w:rFonts w:ascii="Times New Roman" w:hAnsi="Times New Roman" w:cs="Times New Roman"/>
          <w:sz w:val="24"/>
          <w:szCs w:val="24"/>
        </w:rPr>
        <w:t xml:space="preserve"> or many</w:t>
      </w:r>
      <w:r w:rsidR="00B8755B">
        <w:rPr>
          <w:rFonts w:ascii="Times New Roman" w:hAnsi="Times New Roman" w:cs="Times New Roman"/>
          <w:sz w:val="24"/>
          <w:szCs w:val="24"/>
        </w:rPr>
        <w:t xml:space="preserve"> </w:t>
      </w:r>
      <w:proofErr w:type="gramStart"/>
      <w:r w:rsidR="00B8755B">
        <w:rPr>
          <w:rFonts w:ascii="Times New Roman" w:hAnsi="Times New Roman" w:cs="Times New Roman"/>
          <w:sz w:val="24"/>
          <w:szCs w:val="24"/>
        </w:rPr>
        <w:t>evaluation</w:t>
      </w:r>
      <w:proofErr w:type="gramEnd"/>
      <w:r w:rsidR="00B8755B">
        <w:rPr>
          <w:rFonts w:ascii="Times New Roman" w:hAnsi="Times New Roman" w:cs="Times New Roman"/>
          <w:sz w:val="24"/>
          <w:szCs w:val="24"/>
        </w:rPr>
        <w:t xml:space="preserve">. An Evaluation has exactly one </w:t>
      </w:r>
      <w:r w:rsidR="00733C4F">
        <w:rPr>
          <w:rFonts w:ascii="Times New Roman" w:hAnsi="Times New Roman" w:cs="Times New Roman"/>
          <w:sz w:val="24"/>
          <w:szCs w:val="24"/>
        </w:rPr>
        <w:t>Enrollment</w:t>
      </w:r>
      <w:r w:rsidR="00B8755B">
        <w:rPr>
          <w:rFonts w:ascii="Times New Roman" w:hAnsi="Times New Roman" w:cs="Times New Roman"/>
          <w:sz w:val="24"/>
          <w:szCs w:val="24"/>
        </w:rPr>
        <w:t>.</w:t>
      </w:r>
    </w:p>
    <w:p w14:paraId="490F03A6" w14:textId="6669C36E" w:rsidR="00712A5C" w:rsidRDefault="00F13D1E" w:rsidP="00B8755B">
      <w:pPr>
        <w:rPr>
          <w:rFonts w:ascii="Times New Roman" w:hAnsi="Times New Roman" w:cs="Times New Roman"/>
          <w:sz w:val="24"/>
          <w:szCs w:val="24"/>
        </w:rPr>
      </w:pPr>
      <w:r>
        <w:rPr>
          <w:rFonts w:ascii="Times New Roman" w:hAnsi="Times New Roman" w:cs="Times New Roman"/>
          <w:sz w:val="24"/>
          <w:szCs w:val="24"/>
        </w:rPr>
        <w:t>17</w:t>
      </w:r>
      <w:r w:rsidR="00E076C9">
        <w:rPr>
          <w:rFonts w:ascii="Times New Roman" w:hAnsi="Times New Roman" w:cs="Times New Roman"/>
          <w:sz w:val="24"/>
          <w:szCs w:val="24"/>
        </w:rPr>
        <w:t xml:space="preserve">. A </w:t>
      </w:r>
      <w:proofErr w:type="spellStart"/>
      <w:r w:rsidR="00E076C9">
        <w:rPr>
          <w:rFonts w:ascii="Times New Roman" w:hAnsi="Times New Roman" w:cs="Times New Roman"/>
          <w:sz w:val="24"/>
          <w:szCs w:val="24"/>
        </w:rPr>
        <w:t>CourseG</w:t>
      </w:r>
      <w:r w:rsidR="00F44D7A">
        <w:rPr>
          <w:rFonts w:ascii="Times New Roman" w:hAnsi="Times New Roman" w:cs="Times New Roman"/>
          <w:sz w:val="24"/>
          <w:szCs w:val="24"/>
        </w:rPr>
        <w:t>PA</w:t>
      </w:r>
      <w:proofErr w:type="spellEnd"/>
      <w:r w:rsidR="00E076C9">
        <w:rPr>
          <w:rFonts w:ascii="Times New Roman" w:hAnsi="Times New Roman" w:cs="Times New Roman"/>
          <w:sz w:val="24"/>
          <w:szCs w:val="24"/>
        </w:rPr>
        <w:t xml:space="preserve"> is assigned to a student</w:t>
      </w:r>
      <w:r w:rsidR="00F44D7A">
        <w:rPr>
          <w:rFonts w:ascii="Times New Roman" w:hAnsi="Times New Roman" w:cs="Times New Roman"/>
          <w:sz w:val="24"/>
          <w:szCs w:val="24"/>
        </w:rPr>
        <w:t xml:space="preserve"> of</w:t>
      </w:r>
      <w:r w:rsidR="00E076C9">
        <w:rPr>
          <w:rFonts w:ascii="Times New Roman" w:hAnsi="Times New Roman" w:cs="Times New Roman"/>
          <w:sz w:val="24"/>
          <w:szCs w:val="24"/>
        </w:rPr>
        <w:t xml:space="preserve"> a corresponding course which has valid section number</w:t>
      </w:r>
      <w:r w:rsidR="00F44D7A">
        <w:rPr>
          <w:rFonts w:ascii="Times New Roman" w:hAnsi="Times New Roman" w:cs="Times New Roman"/>
          <w:sz w:val="24"/>
          <w:szCs w:val="24"/>
        </w:rPr>
        <w:t xml:space="preserve">. A </w:t>
      </w:r>
      <w:proofErr w:type="spellStart"/>
      <w:r w:rsidR="00F44D7A">
        <w:rPr>
          <w:rFonts w:ascii="Times New Roman" w:hAnsi="Times New Roman" w:cs="Times New Roman"/>
          <w:sz w:val="24"/>
          <w:szCs w:val="24"/>
        </w:rPr>
        <w:t>CourseGPA</w:t>
      </w:r>
      <w:proofErr w:type="spellEnd"/>
      <w:r w:rsidR="00F44D7A">
        <w:rPr>
          <w:rFonts w:ascii="Times New Roman" w:hAnsi="Times New Roman" w:cs="Times New Roman"/>
          <w:sz w:val="24"/>
          <w:szCs w:val="24"/>
        </w:rPr>
        <w:t xml:space="preserve"> has </w:t>
      </w:r>
      <w:proofErr w:type="spellStart"/>
      <w:r w:rsidR="00F44D7A">
        <w:rPr>
          <w:rFonts w:ascii="Times New Roman" w:hAnsi="Times New Roman" w:cs="Times New Roman"/>
          <w:sz w:val="24"/>
          <w:szCs w:val="24"/>
        </w:rPr>
        <w:t>StudentID</w:t>
      </w:r>
      <w:proofErr w:type="spellEnd"/>
      <w:r w:rsidR="00F44D7A">
        <w:rPr>
          <w:rFonts w:ascii="Times New Roman" w:hAnsi="Times New Roman" w:cs="Times New Roman"/>
          <w:sz w:val="24"/>
          <w:szCs w:val="24"/>
        </w:rPr>
        <w:t xml:space="preserve">, </w:t>
      </w:r>
      <w:proofErr w:type="spellStart"/>
      <w:r w:rsidR="00F44D7A">
        <w:rPr>
          <w:rFonts w:ascii="Times New Roman" w:hAnsi="Times New Roman" w:cs="Times New Roman"/>
          <w:sz w:val="24"/>
          <w:szCs w:val="24"/>
        </w:rPr>
        <w:t>CourseID</w:t>
      </w:r>
      <w:proofErr w:type="spellEnd"/>
      <w:r w:rsidR="00F44D7A">
        <w:rPr>
          <w:rFonts w:ascii="Times New Roman" w:hAnsi="Times New Roman" w:cs="Times New Roman"/>
          <w:sz w:val="24"/>
          <w:szCs w:val="24"/>
        </w:rPr>
        <w:t>, Section, Semester, Year and Grade</w:t>
      </w:r>
    </w:p>
    <w:p w14:paraId="4124D851" w14:textId="77777777" w:rsidR="00B70F6B" w:rsidRDefault="00B70F6B" w:rsidP="00B949E6">
      <w:pPr>
        <w:pStyle w:val="ProjectBody"/>
      </w:pPr>
    </w:p>
    <w:p w14:paraId="25792D52" w14:textId="77777777" w:rsidR="00146CD8" w:rsidRPr="00146CD8" w:rsidRDefault="00146CD8" w:rsidP="00146CD8">
      <w:pPr>
        <w:spacing w:after="0" w:line="240" w:lineRule="auto"/>
        <w:rPr>
          <w:rFonts w:ascii="Times New Roman" w:eastAsia="Times New Roman" w:hAnsi="Times New Roman" w:cs="Times New Roman"/>
          <w:sz w:val="24"/>
          <w:szCs w:val="24"/>
        </w:rPr>
      </w:pPr>
    </w:p>
    <w:p w14:paraId="662F9F69" w14:textId="77777777" w:rsidR="003A07BA" w:rsidRDefault="003A07BA" w:rsidP="006A5353">
      <w:bookmarkStart w:id="45" w:name="_Toc115214258"/>
      <w:bookmarkStart w:id="46" w:name="_Toc115214374"/>
      <w:bookmarkStart w:id="47" w:name="_Toc115216012"/>
    </w:p>
    <w:p w14:paraId="3CF16E3D" w14:textId="77777777" w:rsidR="003A07BA" w:rsidRDefault="003A07BA" w:rsidP="006A5353"/>
    <w:p w14:paraId="5DA36B45" w14:textId="77777777" w:rsidR="003A07BA" w:rsidRDefault="003A07BA" w:rsidP="006A5353"/>
    <w:p w14:paraId="639FADBC" w14:textId="77777777" w:rsidR="003A07BA" w:rsidRDefault="003A07BA" w:rsidP="006A5353"/>
    <w:bookmarkEnd w:id="45"/>
    <w:bookmarkEnd w:id="46"/>
    <w:bookmarkEnd w:id="47"/>
    <w:p w14:paraId="32D46798" w14:textId="77777777" w:rsidR="00F93F36" w:rsidRDefault="00F93F36" w:rsidP="00B949E6">
      <w:pPr>
        <w:pStyle w:val="ProjectBody"/>
      </w:pPr>
    </w:p>
    <w:p w14:paraId="4766D206" w14:textId="65A40DC0" w:rsidR="00F93F36" w:rsidRDefault="00F93F36" w:rsidP="00B77925">
      <w:pPr>
        <w:pStyle w:val="Heading2"/>
      </w:pPr>
      <w:bookmarkStart w:id="48" w:name="_Toc133438329"/>
      <w:r w:rsidRPr="00146CD8">
        <w:t>E</w:t>
      </w:r>
      <w:r w:rsidR="006A5353">
        <w:t>ntity</w:t>
      </w:r>
      <w:r w:rsidRPr="00146CD8">
        <w:t xml:space="preserve"> R</w:t>
      </w:r>
      <w:r w:rsidR="006A5353">
        <w:t xml:space="preserve">elationship </w:t>
      </w:r>
      <w:r w:rsidRPr="00146CD8">
        <w:t>D</w:t>
      </w:r>
      <w:r w:rsidR="006A5353">
        <w:t>iagram</w:t>
      </w:r>
      <w:r w:rsidR="008C77C4">
        <w:t xml:space="preserve"> (ERD)</w:t>
      </w:r>
      <w:bookmarkEnd w:id="48"/>
    </w:p>
    <w:p w14:paraId="12E3BAF7" w14:textId="4664A889" w:rsidR="00696DB3" w:rsidRDefault="00AD7723" w:rsidP="00B949E6">
      <w:pPr>
        <w:pStyle w:val="ProjectBody"/>
      </w:pPr>
      <w:r>
        <w:rPr>
          <w:noProof/>
        </w:rPr>
        <w:drawing>
          <wp:inline distT="0" distB="0" distL="0" distR="0" wp14:anchorId="09DDB9D8" wp14:editId="3FF7AFF5">
            <wp:extent cx="5503545" cy="6471920"/>
            <wp:effectExtent l="0" t="0" r="1905" b="5080"/>
            <wp:docPr id="1052074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3545" cy="6471920"/>
                    </a:xfrm>
                    <a:prstGeom prst="rect">
                      <a:avLst/>
                    </a:prstGeom>
                    <a:noFill/>
                    <a:ln>
                      <a:noFill/>
                    </a:ln>
                  </pic:spPr>
                </pic:pic>
              </a:graphicData>
            </a:graphic>
          </wp:inline>
        </w:drawing>
      </w:r>
    </w:p>
    <w:p w14:paraId="5C3B8583" w14:textId="77777777" w:rsidR="003A07BA" w:rsidRDefault="003A07BA" w:rsidP="00B949E6">
      <w:pPr>
        <w:pStyle w:val="ProjectBody"/>
      </w:pPr>
    </w:p>
    <w:p w14:paraId="66E3F68B" w14:textId="0B75EC36" w:rsidR="00777899" w:rsidRDefault="00777899" w:rsidP="00B77925">
      <w:pPr>
        <w:pStyle w:val="Heading2"/>
      </w:pPr>
      <w:bookmarkStart w:id="49" w:name="_Toc115214375"/>
      <w:bookmarkStart w:id="50" w:name="_Toc115216013"/>
      <w:bookmarkStart w:id="51" w:name="_Toc133438330"/>
      <w:r>
        <w:lastRenderedPageBreak/>
        <w:t>ERD to Relations</w:t>
      </w:r>
      <w:bookmarkEnd w:id="49"/>
      <w:bookmarkEnd w:id="50"/>
      <w:bookmarkEnd w:id="51"/>
    </w:p>
    <w:p w14:paraId="4BB75AC5" w14:textId="4D730EBF" w:rsidR="00F83E9F" w:rsidRDefault="00D76D2A" w:rsidP="00B949E6">
      <w:pPr>
        <w:pStyle w:val="ProjectBody"/>
      </w:pPr>
      <w:r>
        <w:rPr>
          <w:noProof/>
        </w:rPr>
        <w:drawing>
          <wp:inline distT="0" distB="0" distL="0" distR="0" wp14:anchorId="3087A3E2" wp14:editId="76773561">
            <wp:extent cx="5088110" cy="55289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7094" cy="5560426"/>
                    </a:xfrm>
                    <a:prstGeom prst="rect">
                      <a:avLst/>
                    </a:prstGeom>
                    <a:noFill/>
                  </pic:spPr>
                </pic:pic>
              </a:graphicData>
            </a:graphic>
          </wp:inline>
        </w:drawing>
      </w:r>
    </w:p>
    <w:p w14:paraId="533F48FC" w14:textId="032D04F8" w:rsidR="00696DB3" w:rsidRDefault="00696DB3" w:rsidP="00B949E6">
      <w:pPr>
        <w:pStyle w:val="ProjectBody"/>
      </w:pPr>
    </w:p>
    <w:p w14:paraId="3B557F16" w14:textId="41781393" w:rsidR="00F83E9F" w:rsidRDefault="00F83E9F" w:rsidP="00B949E6">
      <w:pPr>
        <w:pStyle w:val="ProjectBody"/>
      </w:pPr>
    </w:p>
    <w:p w14:paraId="3693D5A8" w14:textId="0C9793AA" w:rsidR="00696DB3" w:rsidRDefault="00696DB3" w:rsidP="00B949E6">
      <w:pPr>
        <w:pStyle w:val="ProjectBody"/>
      </w:pPr>
    </w:p>
    <w:p w14:paraId="6B9D6392" w14:textId="5647C592" w:rsidR="003A07BA" w:rsidRDefault="003A07BA" w:rsidP="00B949E6">
      <w:pPr>
        <w:pStyle w:val="ProjectBody"/>
      </w:pPr>
    </w:p>
    <w:p w14:paraId="1A734B48" w14:textId="69C5FD5F" w:rsidR="008326D9" w:rsidRDefault="008326D9" w:rsidP="00B949E6">
      <w:pPr>
        <w:pStyle w:val="ProjectBody"/>
      </w:pPr>
    </w:p>
    <w:p w14:paraId="6B960D6F" w14:textId="3AD82E4C" w:rsidR="008326D9" w:rsidRDefault="008326D9" w:rsidP="00B949E6">
      <w:pPr>
        <w:pStyle w:val="ProjectBody"/>
      </w:pPr>
    </w:p>
    <w:p w14:paraId="1274DA33" w14:textId="77777777" w:rsidR="008326D9" w:rsidRDefault="008326D9" w:rsidP="00B949E6">
      <w:pPr>
        <w:pStyle w:val="ProjectBody"/>
      </w:pPr>
    </w:p>
    <w:p w14:paraId="5A9D9386" w14:textId="78BF5598" w:rsidR="0086307D" w:rsidRPr="008B47CE" w:rsidRDefault="00777899" w:rsidP="008B47CE">
      <w:pPr>
        <w:pStyle w:val="Heading2"/>
      </w:pPr>
      <w:bookmarkStart w:id="52" w:name="_Toc115214376"/>
      <w:bookmarkStart w:id="53" w:name="_Toc115216014"/>
      <w:bookmarkStart w:id="54" w:name="_Toc133438331"/>
      <w:r>
        <w:t>Normalization</w:t>
      </w:r>
      <w:bookmarkEnd w:id="52"/>
      <w:bookmarkEnd w:id="53"/>
      <w:bookmarkEnd w:id="54"/>
    </w:p>
    <w:tbl>
      <w:tblPr>
        <w:tblStyle w:val="TableGrid"/>
        <w:tblW w:w="10000" w:type="dxa"/>
        <w:jc w:val="center"/>
        <w:tblLook w:val="04A0" w:firstRow="1" w:lastRow="0" w:firstColumn="1" w:lastColumn="0" w:noHBand="0" w:noVBand="1"/>
      </w:tblPr>
      <w:tblGrid>
        <w:gridCol w:w="1539"/>
        <w:gridCol w:w="2783"/>
        <w:gridCol w:w="21"/>
        <w:gridCol w:w="658"/>
        <w:gridCol w:w="1453"/>
        <w:gridCol w:w="2854"/>
        <w:gridCol w:w="692"/>
      </w:tblGrid>
      <w:tr w:rsidR="0086307D" w14:paraId="0374F24B" w14:textId="77777777" w:rsidTr="008B47CE">
        <w:trPr>
          <w:trHeight w:val="488"/>
          <w:jc w:val="center"/>
        </w:trPr>
        <w:tc>
          <w:tcPr>
            <w:tcW w:w="1539" w:type="dxa"/>
            <w:vMerge w:val="restart"/>
          </w:tcPr>
          <w:p w14:paraId="6A315990" w14:textId="77777777" w:rsidR="0086307D" w:rsidRDefault="0086307D" w:rsidP="00022273">
            <w:pPr>
              <w:jc w:val="center"/>
            </w:pPr>
          </w:p>
          <w:p w14:paraId="0245DA02" w14:textId="77777777" w:rsidR="0086307D" w:rsidRPr="00834867" w:rsidRDefault="0086307D" w:rsidP="00022273"/>
          <w:p w14:paraId="4CC93965" w14:textId="77777777" w:rsidR="0086307D" w:rsidRPr="00834867" w:rsidRDefault="0086307D" w:rsidP="00022273"/>
          <w:p w14:paraId="5EABBA26" w14:textId="77777777" w:rsidR="0086307D" w:rsidRDefault="0086307D" w:rsidP="00022273"/>
          <w:p w14:paraId="7D112835" w14:textId="77777777" w:rsidR="0086307D" w:rsidRDefault="0086307D" w:rsidP="00022273"/>
          <w:p w14:paraId="16406262" w14:textId="77777777" w:rsidR="0086307D" w:rsidRPr="00834867" w:rsidRDefault="0086307D" w:rsidP="00022273">
            <w:r>
              <w:t>User</w:t>
            </w:r>
          </w:p>
        </w:tc>
        <w:tc>
          <w:tcPr>
            <w:tcW w:w="2804" w:type="dxa"/>
            <w:gridSpan w:val="2"/>
          </w:tcPr>
          <w:p w14:paraId="3F0AF715" w14:textId="77777777" w:rsidR="0086307D" w:rsidRDefault="0086307D" w:rsidP="00022273">
            <w:proofErr w:type="spellStart"/>
            <w:r>
              <w:t>User_ID</w:t>
            </w:r>
            <w:proofErr w:type="spellEnd"/>
          </w:p>
        </w:tc>
        <w:tc>
          <w:tcPr>
            <w:tcW w:w="658" w:type="dxa"/>
          </w:tcPr>
          <w:p w14:paraId="22B5C449" w14:textId="77777777" w:rsidR="0086307D" w:rsidRDefault="0086307D" w:rsidP="00022273">
            <w:r>
              <w:t>u1</w:t>
            </w:r>
          </w:p>
        </w:tc>
        <w:tc>
          <w:tcPr>
            <w:tcW w:w="1453" w:type="dxa"/>
            <w:vMerge w:val="restart"/>
          </w:tcPr>
          <w:p w14:paraId="3237EE53" w14:textId="77777777" w:rsidR="0086307D" w:rsidRDefault="0086307D" w:rsidP="00022273"/>
          <w:p w14:paraId="26BEBCC5" w14:textId="77777777" w:rsidR="0086307D" w:rsidRPr="00B336D9" w:rsidRDefault="0086307D" w:rsidP="00022273"/>
          <w:p w14:paraId="7E5CAA81" w14:textId="77777777" w:rsidR="0086307D" w:rsidRPr="00B336D9" w:rsidRDefault="0086307D" w:rsidP="00022273"/>
          <w:p w14:paraId="44060801" w14:textId="77777777" w:rsidR="0086307D" w:rsidRDefault="0086307D" w:rsidP="00022273"/>
          <w:p w14:paraId="366DF2FE" w14:textId="77777777" w:rsidR="0086307D" w:rsidRDefault="0086307D" w:rsidP="00022273"/>
          <w:p w14:paraId="330FD1F1" w14:textId="77777777" w:rsidR="0086307D" w:rsidRPr="00B336D9" w:rsidRDefault="0086307D" w:rsidP="00022273">
            <w:r>
              <w:t>Program</w:t>
            </w:r>
          </w:p>
        </w:tc>
        <w:tc>
          <w:tcPr>
            <w:tcW w:w="2854" w:type="dxa"/>
            <w:vMerge w:val="restart"/>
          </w:tcPr>
          <w:p w14:paraId="00F5D1F6" w14:textId="77777777" w:rsidR="0086307D" w:rsidRDefault="0086307D" w:rsidP="00022273">
            <w:proofErr w:type="spellStart"/>
            <w:r>
              <w:t>Program_ID</w:t>
            </w:r>
            <w:proofErr w:type="spellEnd"/>
          </w:p>
        </w:tc>
        <w:tc>
          <w:tcPr>
            <w:tcW w:w="692" w:type="dxa"/>
            <w:vMerge w:val="restart"/>
          </w:tcPr>
          <w:p w14:paraId="718481D0" w14:textId="77777777" w:rsidR="0086307D" w:rsidRDefault="0086307D" w:rsidP="00022273">
            <w:r>
              <w:t>p1</w:t>
            </w:r>
          </w:p>
        </w:tc>
      </w:tr>
      <w:tr w:rsidR="0086307D" w14:paraId="1570147F" w14:textId="77777777" w:rsidTr="008B47CE">
        <w:trPr>
          <w:trHeight w:val="346"/>
          <w:jc w:val="center"/>
        </w:trPr>
        <w:tc>
          <w:tcPr>
            <w:tcW w:w="1539" w:type="dxa"/>
            <w:vMerge/>
            <w:tcBorders>
              <w:bottom w:val="single" w:sz="4" w:space="0" w:color="auto"/>
            </w:tcBorders>
          </w:tcPr>
          <w:p w14:paraId="387FCB4A" w14:textId="77777777" w:rsidR="0086307D" w:rsidRDefault="0086307D" w:rsidP="00022273">
            <w:pPr>
              <w:jc w:val="center"/>
            </w:pPr>
          </w:p>
        </w:tc>
        <w:tc>
          <w:tcPr>
            <w:tcW w:w="2804" w:type="dxa"/>
            <w:gridSpan w:val="2"/>
            <w:vMerge w:val="restart"/>
          </w:tcPr>
          <w:p w14:paraId="19A69786" w14:textId="77777777" w:rsidR="0086307D" w:rsidRDefault="0086307D" w:rsidP="00022273">
            <w:proofErr w:type="spellStart"/>
            <w:r>
              <w:t>First_Name</w:t>
            </w:r>
            <w:proofErr w:type="spellEnd"/>
          </w:p>
        </w:tc>
        <w:tc>
          <w:tcPr>
            <w:tcW w:w="658" w:type="dxa"/>
            <w:vMerge w:val="restart"/>
          </w:tcPr>
          <w:p w14:paraId="270FA7A7" w14:textId="77777777" w:rsidR="0086307D" w:rsidRDefault="0086307D" w:rsidP="00022273">
            <w:r>
              <w:t>u2</w:t>
            </w:r>
          </w:p>
        </w:tc>
        <w:tc>
          <w:tcPr>
            <w:tcW w:w="1453" w:type="dxa"/>
            <w:vMerge/>
            <w:tcBorders>
              <w:bottom w:val="single" w:sz="4" w:space="0" w:color="auto"/>
            </w:tcBorders>
          </w:tcPr>
          <w:p w14:paraId="1E9F7F72" w14:textId="77777777" w:rsidR="0086307D" w:rsidRDefault="0086307D" w:rsidP="00022273"/>
        </w:tc>
        <w:tc>
          <w:tcPr>
            <w:tcW w:w="2854" w:type="dxa"/>
            <w:vMerge/>
            <w:tcBorders>
              <w:bottom w:val="single" w:sz="4" w:space="0" w:color="auto"/>
            </w:tcBorders>
          </w:tcPr>
          <w:p w14:paraId="67E900B8" w14:textId="77777777" w:rsidR="0086307D" w:rsidRDefault="0086307D" w:rsidP="00022273"/>
        </w:tc>
        <w:tc>
          <w:tcPr>
            <w:tcW w:w="692" w:type="dxa"/>
            <w:vMerge/>
            <w:tcBorders>
              <w:bottom w:val="single" w:sz="4" w:space="0" w:color="auto"/>
            </w:tcBorders>
          </w:tcPr>
          <w:p w14:paraId="70CD778B" w14:textId="77777777" w:rsidR="0086307D" w:rsidRDefault="0086307D" w:rsidP="00022273"/>
        </w:tc>
      </w:tr>
      <w:tr w:rsidR="0086307D" w14:paraId="747C8F31" w14:textId="77777777" w:rsidTr="008B47CE">
        <w:trPr>
          <w:trHeight w:val="269"/>
          <w:jc w:val="center"/>
        </w:trPr>
        <w:tc>
          <w:tcPr>
            <w:tcW w:w="1539" w:type="dxa"/>
            <w:vMerge/>
            <w:tcBorders>
              <w:bottom w:val="single" w:sz="4" w:space="0" w:color="auto"/>
            </w:tcBorders>
          </w:tcPr>
          <w:p w14:paraId="07CF0F80" w14:textId="77777777" w:rsidR="0086307D" w:rsidRDefault="0086307D" w:rsidP="00022273">
            <w:pPr>
              <w:jc w:val="center"/>
            </w:pPr>
          </w:p>
        </w:tc>
        <w:tc>
          <w:tcPr>
            <w:tcW w:w="2804" w:type="dxa"/>
            <w:gridSpan w:val="2"/>
            <w:vMerge/>
            <w:tcBorders>
              <w:bottom w:val="single" w:sz="4" w:space="0" w:color="auto"/>
            </w:tcBorders>
          </w:tcPr>
          <w:p w14:paraId="2D92604B" w14:textId="77777777" w:rsidR="0086307D" w:rsidRDefault="0086307D" w:rsidP="00022273"/>
        </w:tc>
        <w:tc>
          <w:tcPr>
            <w:tcW w:w="658" w:type="dxa"/>
            <w:vMerge/>
            <w:tcBorders>
              <w:bottom w:val="single" w:sz="4" w:space="0" w:color="auto"/>
            </w:tcBorders>
          </w:tcPr>
          <w:p w14:paraId="6384D8F6" w14:textId="77777777" w:rsidR="0086307D" w:rsidRDefault="0086307D" w:rsidP="00022273"/>
        </w:tc>
        <w:tc>
          <w:tcPr>
            <w:tcW w:w="1453" w:type="dxa"/>
            <w:vMerge/>
            <w:tcBorders>
              <w:bottom w:val="single" w:sz="4" w:space="0" w:color="auto"/>
            </w:tcBorders>
          </w:tcPr>
          <w:p w14:paraId="7A844CA6" w14:textId="77777777" w:rsidR="0086307D" w:rsidRDefault="0086307D" w:rsidP="00022273"/>
        </w:tc>
        <w:tc>
          <w:tcPr>
            <w:tcW w:w="2854" w:type="dxa"/>
            <w:vMerge w:val="restart"/>
            <w:tcBorders>
              <w:bottom w:val="single" w:sz="4" w:space="0" w:color="auto"/>
            </w:tcBorders>
          </w:tcPr>
          <w:p w14:paraId="407D831A" w14:textId="77777777" w:rsidR="0086307D" w:rsidRDefault="0086307D" w:rsidP="00022273">
            <w:proofErr w:type="spellStart"/>
            <w:r>
              <w:t>Program_Name</w:t>
            </w:r>
            <w:proofErr w:type="spellEnd"/>
          </w:p>
        </w:tc>
        <w:tc>
          <w:tcPr>
            <w:tcW w:w="692" w:type="dxa"/>
            <w:vMerge w:val="restart"/>
            <w:tcBorders>
              <w:bottom w:val="single" w:sz="4" w:space="0" w:color="auto"/>
            </w:tcBorders>
          </w:tcPr>
          <w:p w14:paraId="2A1B4D98" w14:textId="77777777" w:rsidR="0086307D" w:rsidRDefault="0086307D" w:rsidP="00022273">
            <w:r>
              <w:t>p2</w:t>
            </w:r>
          </w:p>
        </w:tc>
      </w:tr>
      <w:tr w:rsidR="0086307D" w14:paraId="0EB8C2B2" w14:textId="77777777" w:rsidTr="008B47CE">
        <w:trPr>
          <w:trHeight w:val="604"/>
          <w:jc w:val="center"/>
        </w:trPr>
        <w:tc>
          <w:tcPr>
            <w:tcW w:w="1539" w:type="dxa"/>
            <w:vMerge/>
            <w:tcBorders>
              <w:bottom w:val="single" w:sz="4" w:space="0" w:color="auto"/>
            </w:tcBorders>
          </w:tcPr>
          <w:p w14:paraId="698E35DF" w14:textId="77777777" w:rsidR="0086307D" w:rsidRDefault="0086307D" w:rsidP="00022273">
            <w:pPr>
              <w:jc w:val="center"/>
            </w:pPr>
          </w:p>
        </w:tc>
        <w:tc>
          <w:tcPr>
            <w:tcW w:w="2804" w:type="dxa"/>
            <w:gridSpan w:val="2"/>
            <w:tcBorders>
              <w:bottom w:val="single" w:sz="4" w:space="0" w:color="auto"/>
            </w:tcBorders>
          </w:tcPr>
          <w:p w14:paraId="0FB59B95" w14:textId="77777777" w:rsidR="0086307D" w:rsidRDefault="0086307D" w:rsidP="00022273">
            <w:proofErr w:type="spellStart"/>
            <w:r>
              <w:t>Last_Name</w:t>
            </w:r>
            <w:proofErr w:type="spellEnd"/>
          </w:p>
        </w:tc>
        <w:tc>
          <w:tcPr>
            <w:tcW w:w="658" w:type="dxa"/>
            <w:tcBorders>
              <w:bottom w:val="single" w:sz="4" w:space="0" w:color="auto"/>
            </w:tcBorders>
          </w:tcPr>
          <w:p w14:paraId="451E685D" w14:textId="77777777" w:rsidR="0086307D" w:rsidRDefault="0086307D" w:rsidP="00022273">
            <w:r>
              <w:t>u3</w:t>
            </w:r>
          </w:p>
        </w:tc>
        <w:tc>
          <w:tcPr>
            <w:tcW w:w="1453" w:type="dxa"/>
            <w:vMerge/>
            <w:tcBorders>
              <w:bottom w:val="single" w:sz="4" w:space="0" w:color="auto"/>
            </w:tcBorders>
          </w:tcPr>
          <w:p w14:paraId="3A968B55" w14:textId="77777777" w:rsidR="0086307D" w:rsidRDefault="0086307D" w:rsidP="00022273"/>
        </w:tc>
        <w:tc>
          <w:tcPr>
            <w:tcW w:w="2854" w:type="dxa"/>
            <w:vMerge/>
            <w:tcBorders>
              <w:bottom w:val="single" w:sz="4" w:space="0" w:color="auto"/>
            </w:tcBorders>
          </w:tcPr>
          <w:p w14:paraId="3C6C03A9" w14:textId="77777777" w:rsidR="0086307D" w:rsidRDefault="0086307D" w:rsidP="00022273"/>
        </w:tc>
        <w:tc>
          <w:tcPr>
            <w:tcW w:w="692" w:type="dxa"/>
            <w:vMerge/>
          </w:tcPr>
          <w:p w14:paraId="16D544B0" w14:textId="77777777" w:rsidR="0086307D" w:rsidRDefault="0086307D" w:rsidP="00022273"/>
        </w:tc>
      </w:tr>
      <w:tr w:rsidR="0086307D" w14:paraId="4CF177FC" w14:textId="77777777" w:rsidTr="008B47CE">
        <w:trPr>
          <w:trHeight w:val="269"/>
          <w:jc w:val="center"/>
        </w:trPr>
        <w:tc>
          <w:tcPr>
            <w:tcW w:w="1539" w:type="dxa"/>
            <w:vMerge/>
            <w:tcBorders>
              <w:bottom w:val="single" w:sz="4" w:space="0" w:color="auto"/>
            </w:tcBorders>
          </w:tcPr>
          <w:p w14:paraId="6111E753" w14:textId="77777777" w:rsidR="0086307D" w:rsidRDefault="0086307D" w:rsidP="00022273">
            <w:pPr>
              <w:jc w:val="center"/>
            </w:pPr>
          </w:p>
        </w:tc>
        <w:tc>
          <w:tcPr>
            <w:tcW w:w="2804" w:type="dxa"/>
            <w:gridSpan w:val="2"/>
            <w:vMerge w:val="restart"/>
          </w:tcPr>
          <w:p w14:paraId="06E451FE" w14:textId="77777777" w:rsidR="0086307D" w:rsidRDefault="0086307D" w:rsidP="00022273">
            <w:proofErr w:type="spellStart"/>
            <w:r>
              <w:t>Contact_No</w:t>
            </w:r>
            <w:proofErr w:type="spellEnd"/>
          </w:p>
        </w:tc>
        <w:tc>
          <w:tcPr>
            <w:tcW w:w="658" w:type="dxa"/>
            <w:vMerge w:val="restart"/>
          </w:tcPr>
          <w:p w14:paraId="002A33E6" w14:textId="77777777" w:rsidR="0086307D" w:rsidRDefault="0086307D" w:rsidP="00022273">
            <w:r>
              <w:t>u4</w:t>
            </w:r>
          </w:p>
        </w:tc>
        <w:tc>
          <w:tcPr>
            <w:tcW w:w="1453" w:type="dxa"/>
            <w:vMerge/>
            <w:tcBorders>
              <w:bottom w:val="single" w:sz="4" w:space="0" w:color="auto"/>
            </w:tcBorders>
          </w:tcPr>
          <w:p w14:paraId="6E15C1FD" w14:textId="77777777" w:rsidR="0086307D" w:rsidRDefault="0086307D" w:rsidP="00022273"/>
        </w:tc>
        <w:tc>
          <w:tcPr>
            <w:tcW w:w="2854" w:type="dxa"/>
            <w:vMerge/>
            <w:tcBorders>
              <w:bottom w:val="single" w:sz="4" w:space="0" w:color="auto"/>
            </w:tcBorders>
          </w:tcPr>
          <w:p w14:paraId="53BFF308" w14:textId="77777777" w:rsidR="0086307D" w:rsidRDefault="0086307D" w:rsidP="00022273"/>
        </w:tc>
        <w:tc>
          <w:tcPr>
            <w:tcW w:w="692" w:type="dxa"/>
            <w:vMerge/>
          </w:tcPr>
          <w:p w14:paraId="05DB6655" w14:textId="77777777" w:rsidR="0086307D" w:rsidRDefault="0086307D" w:rsidP="00022273"/>
        </w:tc>
      </w:tr>
      <w:tr w:rsidR="0086307D" w14:paraId="0755859D" w14:textId="77777777" w:rsidTr="008B47CE">
        <w:trPr>
          <w:trHeight w:val="388"/>
          <w:jc w:val="center"/>
        </w:trPr>
        <w:tc>
          <w:tcPr>
            <w:tcW w:w="1539" w:type="dxa"/>
            <w:vMerge/>
            <w:tcBorders>
              <w:bottom w:val="single" w:sz="4" w:space="0" w:color="auto"/>
            </w:tcBorders>
          </w:tcPr>
          <w:p w14:paraId="6694E5B9" w14:textId="77777777" w:rsidR="0086307D" w:rsidRDefault="0086307D" w:rsidP="00022273">
            <w:pPr>
              <w:jc w:val="center"/>
            </w:pPr>
          </w:p>
        </w:tc>
        <w:tc>
          <w:tcPr>
            <w:tcW w:w="2804" w:type="dxa"/>
            <w:gridSpan w:val="2"/>
            <w:vMerge/>
            <w:tcBorders>
              <w:bottom w:val="single" w:sz="4" w:space="0" w:color="auto"/>
            </w:tcBorders>
          </w:tcPr>
          <w:p w14:paraId="793DC89D" w14:textId="77777777" w:rsidR="0086307D" w:rsidRDefault="0086307D" w:rsidP="00022273"/>
        </w:tc>
        <w:tc>
          <w:tcPr>
            <w:tcW w:w="658" w:type="dxa"/>
            <w:vMerge/>
            <w:tcBorders>
              <w:bottom w:val="single" w:sz="4" w:space="0" w:color="auto"/>
            </w:tcBorders>
          </w:tcPr>
          <w:p w14:paraId="52462A24" w14:textId="77777777" w:rsidR="0086307D" w:rsidRDefault="0086307D" w:rsidP="00022273"/>
        </w:tc>
        <w:tc>
          <w:tcPr>
            <w:tcW w:w="1453" w:type="dxa"/>
            <w:vMerge/>
            <w:tcBorders>
              <w:bottom w:val="single" w:sz="4" w:space="0" w:color="auto"/>
            </w:tcBorders>
          </w:tcPr>
          <w:p w14:paraId="68CB91B3" w14:textId="77777777" w:rsidR="0086307D" w:rsidRDefault="0086307D" w:rsidP="00022273"/>
        </w:tc>
        <w:tc>
          <w:tcPr>
            <w:tcW w:w="2854" w:type="dxa"/>
            <w:vMerge w:val="restart"/>
            <w:tcBorders>
              <w:bottom w:val="single" w:sz="4" w:space="0" w:color="auto"/>
            </w:tcBorders>
          </w:tcPr>
          <w:p w14:paraId="64A16C12" w14:textId="77777777" w:rsidR="0086307D" w:rsidRDefault="0086307D" w:rsidP="00022273">
            <w:proofErr w:type="spellStart"/>
            <w:r>
              <w:t>Course_ID</w:t>
            </w:r>
            <w:proofErr w:type="spellEnd"/>
          </w:p>
        </w:tc>
        <w:tc>
          <w:tcPr>
            <w:tcW w:w="692" w:type="dxa"/>
            <w:vMerge w:val="restart"/>
          </w:tcPr>
          <w:p w14:paraId="1FBBEBE5" w14:textId="77777777" w:rsidR="0086307D" w:rsidRDefault="0086307D" w:rsidP="00022273">
            <w:r>
              <w:t>c1</w:t>
            </w:r>
          </w:p>
        </w:tc>
      </w:tr>
      <w:tr w:rsidR="0086307D" w14:paraId="697E1C9D" w14:textId="77777777" w:rsidTr="008B47CE">
        <w:trPr>
          <w:trHeight w:val="402"/>
          <w:jc w:val="center"/>
        </w:trPr>
        <w:tc>
          <w:tcPr>
            <w:tcW w:w="1539" w:type="dxa"/>
            <w:vMerge/>
          </w:tcPr>
          <w:p w14:paraId="76F38E35" w14:textId="77777777" w:rsidR="0086307D" w:rsidRDefault="0086307D" w:rsidP="00022273">
            <w:pPr>
              <w:jc w:val="center"/>
            </w:pPr>
          </w:p>
        </w:tc>
        <w:tc>
          <w:tcPr>
            <w:tcW w:w="2804" w:type="dxa"/>
            <w:gridSpan w:val="2"/>
          </w:tcPr>
          <w:p w14:paraId="78A36D9A" w14:textId="77777777" w:rsidR="0086307D" w:rsidRDefault="0086307D" w:rsidP="00022273">
            <w:r>
              <w:t>Address</w:t>
            </w:r>
          </w:p>
        </w:tc>
        <w:tc>
          <w:tcPr>
            <w:tcW w:w="658" w:type="dxa"/>
          </w:tcPr>
          <w:p w14:paraId="30B0B1F2" w14:textId="77777777" w:rsidR="0086307D" w:rsidRDefault="0086307D" w:rsidP="00022273">
            <w:r>
              <w:t>u5</w:t>
            </w:r>
          </w:p>
        </w:tc>
        <w:tc>
          <w:tcPr>
            <w:tcW w:w="1453" w:type="dxa"/>
            <w:vMerge/>
          </w:tcPr>
          <w:p w14:paraId="05A75447" w14:textId="77777777" w:rsidR="0086307D" w:rsidRDefault="0086307D" w:rsidP="00022273"/>
        </w:tc>
        <w:tc>
          <w:tcPr>
            <w:tcW w:w="2854" w:type="dxa"/>
            <w:vMerge/>
          </w:tcPr>
          <w:p w14:paraId="7F58E694" w14:textId="77777777" w:rsidR="0086307D" w:rsidRDefault="0086307D" w:rsidP="00022273"/>
        </w:tc>
        <w:tc>
          <w:tcPr>
            <w:tcW w:w="692" w:type="dxa"/>
            <w:vMerge/>
          </w:tcPr>
          <w:p w14:paraId="1092C437" w14:textId="77777777" w:rsidR="0086307D" w:rsidRDefault="0086307D" w:rsidP="00022273"/>
        </w:tc>
      </w:tr>
      <w:tr w:rsidR="0086307D" w14:paraId="4D1EA627" w14:textId="77777777" w:rsidTr="008B47CE">
        <w:trPr>
          <w:trHeight w:val="269"/>
          <w:jc w:val="center"/>
        </w:trPr>
        <w:tc>
          <w:tcPr>
            <w:tcW w:w="1539" w:type="dxa"/>
            <w:vMerge/>
          </w:tcPr>
          <w:p w14:paraId="261C9A70" w14:textId="77777777" w:rsidR="0086307D" w:rsidRDefault="0086307D" w:rsidP="00022273">
            <w:pPr>
              <w:jc w:val="center"/>
            </w:pPr>
          </w:p>
        </w:tc>
        <w:tc>
          <w:tcPr>
            <w:tcW w:w="2804" w:type="dxa"/>
            <w:gridSpan w:val="2"/>
            <w:vMerge w:val="restart"/>
          </w:tcPr>
          <w:p w14:paraId="325D87A4" w14:textId="77777777" w:rsidR="0086307D" w:rsidRDefault="0086307D" w:rsidP="00022273">
            <w:proofErr w:type="spellStart"/>
            <w:r>
              <w:t>Student_ID</w:t>
            </w:r>
            <w:proofErr w:type="spellEnd"/>
          </w:p>
        </w:tc>
        <w:tc>
          <w:tcPr>
            <w:tcW w:w="658" w:type="dxa"/>
            <w:vMerge w:val="restart"/>
          </w:tcPr>
          <w:p w14:paraId="492966F5" w14:textId="77777777" w:rsidR="0086307D" w:rsidRDefault="0086307D" w:rsidP="00022273">
            <w:r>
              <w:t>s1</w:t>
            </w:r>
          </w:p>
        </w:tc>
        <w:tc>
          <w:tcPr>
            <w:tcW w:w="1453" w:type="dxa"/>
            <w:vMerge/>
          </w:tcPr>
          <w:p w14:paraId="545FB0AD" w14:textId="77777777" w:rsidR="0086307D" w:rsidRDefault="0086307D" w:rsidP="00022273"/>
        </w:tc>
        <w:tc>
          <w:tcPr>
            <w:tcW w:w="2854" w:type="dxa"/>
            <w:vMerge/>
          </w:tcPr>
          <w:p w14:paraId="7609B75C" w14:textId="77777777" w:rsidR="0086307D" w:rsidRDefault="0086307D" w:rsidP="00022273"/>
        </w:tc>
        <w:tc>
          <w:tcPr>
            <w:tcW w:w="692" w:type="dxa"/>
            <w:vMerge/>
          </w:tcPr>
          <w:p w14:paraId="6DCC2E71" w14:textId="77777777" w:rsidR="0086307D" w:rsidRDefault="0086307D" w:rsidP="00022273"/>
        </w:tc>
      </w:tr>
      <w:tr w:rsidR="0086307D" w14:paraId="2BC3A5F9" w14:textId="77777777" w:rsidTr="008B47CE">
        <w:trPr>
          <w:trHeight w:val="269"/>
          <w:jc w:val="center"/>
        </w:trPr>
        <w:tc>
          <w:tcPr>
            <w:tcW w:w="1539" w:type="dxa"/>
            <w:vMerge/>
          </w:tcPr>
          <w:p w14:paraId="2BD8FECF" w14:textId="77777777" w:rsidR="0086307D" w:rsidRDefault="0086307D" w:rsidP="00022273">
            <w:pPr>
              <w:jc w:val="center"/>
            </w:pPr>
          </w:p>
        </w:tc>
        <w:tc>
          <w:tcPr>
            <w:tcW w:w="2804" w:type="dxa"/>
            <w:gridSpan w:val="2"/>
            <w:vMerge/>
          </w:tcPr>
          <w:p w14:paraId="3EB42078" w14:textId="77777777" w:rsidR="0086307D" w:rsidRDefault="0086307D" w:rsidP="00022273"/>
        </w:tc>
        <w:tc>
          <w:tcPr>
            <w:tcW w:w="658" w:type="dxa"/>
            <w:vMerge/>
          </w:tcPr>
          <w:p w14:paraId="1F4E6A32" w14:textId="77777777" w:rsidR="0086307D" w:rsidRDefault="0086307D" w:rsidP="00022273"/>
        </w:tc>
        <w:tc>
          <w:tcPr>
            <w:tcW w:w="1453" w:type="dxa"/>
            <w:vMerge/>
          </w:tcPr>
          <w:p w14:paraId="1E4CC866" w14:textId="77777777" w:rsidR="0086307D" w:rsidRDefault="0086307D" w:rsidP="00022273"/>
        </w:tc>
        <w:tc>
          <w:tcPr>
            <w:tcW w:w="2854" w:type="dxa"/>
            <w:vMerge w:val="restart"/>
          </w:tcPr>
          <w:p w14:paraId="02B0A86E" w14:textId="77777777" w:rsidR="0086307D" w:rsidRDefault="0086307D" w:rsidP="00022273">
            <w:proofErr w:type="spellStart"/>
            <w:r>
              <w:t>Plo_ID</w:t>
            </w:r>
            <w:proofErr w:type="spellEnd"/>
          </w:p>
        </w:tc>
        <w:tc>
          <w:tcPr>
            <w:tcW w:w="692" w:type="dxa"/>
            <w:vMerge w:val="restart"/>
          </w:tcPr>
          <w:p w14:paraId="4E3A405A" w14:textId="77777777" w:rsidR="0086307D" w:rsidRDefault="0086307D" w:rsidP="00022273">
            <w:r>
              <w:t>o1</w:t>
            </w:r>
          </w:p>
        </w:tc>
      </w:tr>
      <w:tr w:rsidR="0086307D" w14:paraId="026F633A" w14:textId="77777777" w:rsidTr="008B47CE">
        <w:trPr>
          <w:trHeight w:val="512"/>
          <w:jc w:val="center"/>
        </w:trPr>
        <w:tc>
          <w:tcPr>
            <w:tcW w:w="1539" w:type="dxa"/>
            <w:vMerge/>
          </w:tcPr>
          <w:p w14:paraId="0BC313CF" w14:textId="77777777" w:rsidR="0086307D" w:rsidRDefault="0086307D" w:rsidP="00022273">
            <w:pPr>
              <w:jc w:val="center"/>
            </w:pPr>
          </w:p>
        </w:tc>
        <w:tc>
          <w:tcPr>
            <w:tcW w:w="2804" w:type="dxa"/>
            <w:gridSpan w:val="2"/>
          </w:tcPr>
          <w:p w14:paraId="55DB9136" w14:textId="77777777" w:rsidR="0086307D" w:rsidRDefault="0086307D" w:rsidP="00022273">
            <w:proofErr w:type="spellStart"/>
            <w:r>
              <w:t>Faculty_ID</w:t>
            </w:r>
            <w:proofErr w:type="spellEnd"/>
          </w:p>
        </w:tc>
        <w:tc>
          <w:tcPr>
            <w:tcW w:w="658" w:type="dxa"/>
          </w:tcPr>
          <w:p w14:paraId="635EBA7A" w14:textId="77777777" w:rsidR="0086307D" w:rsidRDefault="0086307D" w:rsidP="00022273">
            <w:r>
              <w:t>f1</w:t>
            </w:r>
          </w:p>
        </w:tc>
        <w:tc>
          <w:tcPr>
            <w:tcW w:w="1453" w:type="dxa"/>
            <w:vMerge/>
          </w:tcPr>
          <w:p w14:paraId="4424CFCF" w14:textId="77777777" w:rsidR="0086307D" w:rsidRDefault="0086307D" w:rsidP="00022273"/>
        </w:tc>
        <w:tc>
          <w:tcPr>
            <w:tcW w:w="2854" w:type="dxa"/>
            <w:vMerge/>
          </w:tcPr>
          <w:p w14:paraId="53450AD8" w14:textId="77777777" w:rsidR="0086307D" w:rsidRDefault="0086307D" w:rsidP="00022273"/>
        </w:tc>
        <w:tc>
          <w:tcPr>
            <w:tcW w:w="692" w:type="dxa"/>
            <w:vMerge/>
          </w:tcPr>
          <w:p w14:paraId="1ABDE7B9" w14:textId="77777777" w:rsidR="0086307D" w:rsidRDefault="0086307D" w:rsidP="00022273"/>
        </w:tc>
      </w:tr>
      <w:tr w:rsidR="0086307D" w14:paraId="08AA5041" w14:textId="77777777" w:rsidTr="008B47CE">
        <w:trPr>
          <w:trHeight w:val="346"/>
          <w:jc w:val="center"/>
        </w:trPr>
        <w:tc>
          <w:tcPr>
            <w:tcW w:w="1539" w:type="dxa"/>
            <w:vMerge/>
          </w:tcPr>
          <w:p w14:paraId="063E5255" w14:textId="77777777" w:rsidR="0086307D" w:rsidRDefault="0086307D" w:rsidP="00022273">
            <w:pPr>
              <w:jc w:val="center"/>
            </w:pPr>
          </w:p>
        </w:tc>
        <w:tc>
          <w:tcPr>
            <w:tcW w:w="2804" w:type="dxa"/>
            <w:gridSpan w:val="2"/>
          </w:tcPr>
          <w:p w14:paraId="1FE94B71" w14:textId="77777777" w:rsidR="0086307D" w:rsidRDefault="0086307D" w:rsidP="00022273">
            <w:proofErr w:type="spellStart"/>
            <w:r>
              <w:t>Admin_ID</w:t>
            </w:r>
            <w:proofErr w:type="spellEnd"/>
          </w:p>
        </w:tc>
        <w:tc>
          <w:tcPr>
            <w:tcW w:w="658" w:type="dxa"/>
          </w:tcPr>
          <w:p w14:paraId="5400003D" w14:textId="77777777" w:rsidR="0086307D" w:rsidRDefault="0086307D" w:rsidP="00022273">
            <w:r>
              <w:t>a1</w:t>
            </w:r>
          </w:p>
        </w:tc>
        <w:tc>
          <w:tcPr>
            <w:tcW w:w="1453" w:type="dxa"/>
            <w:vMerge/>
          </w:tcPr>
          <w:p w14:paraId="1F15F8B8" w14:textId="77777777" w:rsidR="0086307D" w:rsidRDefault="0086307D" w:rsidP="00022273"/>
        </w:tc>
        <w:tc>
          <w:tcPr>
            <w:tcW w:w="2854" w:type="dxa"/>
            <w:vMerge/>
          </w:tcPr>
          <w:p w14:paraId="28F370D4" w14:textId="77777777" w:rsidR="0086307D" w:rsidRDefault="0086307D" w:rsidP="00022273"/>
        </w:tc>
        <w:tc>
          <w:tcPr>
            <w:tcW w:w="692" w:type="dxa"/>
            <w:vMerge/>
          </w:tcPr>
          <w:p w14:paraId="1E3C4185" w14:textId="77777777" w:rsidR="0086307D" w:rsidRDefault="0086307D" w:rsidP="00022273"/>
        </w:tc>
      </w:tr>
      <w:tr w:rsidR="0086307D" w14:paraId="2440023B" w14:textId="77777777" w:rsidTr="008B47CE">
        <w:trPr>
          <w:trHeight w:val="530"/>
          <w:jc w:val="center"/>
        </w:trPr>
        <w:tc>
          <w:tcPr>
            <w:tcW w:w="1539" w:type="dxa"/>
            <w:vMerge w:val="restart"/>
          </w:tcPr>
          <w:p w14:paraId="08D5854A" w14:textId="77777777" w:rsidR="0086307D" w:rsidRDefault="0086307D" w:rsidP="00022273">
            <w:pPr>
              <w:jc w:val="center"/>
            </w:pPr>
          </w:p>
          <w:p w14:paraId="026719CA" w14:textId="77777777" w:rsidR="0086307D" w:rsidRDefault="0086307D" w:rsidP="00022273"/>
          <w:p w14:paraId="48550CCF" w14:textId="77777777" w:rsidR="0086307D" w:rsidRPr="00834867" w:rsidRDefault="0086307D" w:rsidP="00022273">
            <w:r>
              <w:t>Student</w:t>
            </w:r>
          </w:p>
        </w:tc>
        <w:tc>
          <w:tcPr>
            <w:tcW w:w="2804" w:type="dxa"/>
            <w:gridSpan w:val="2"/>
          </w:tcPr>
          <w:p w14:paraId="01D94469" w14:textId="77777777" w:rsidR="0086307D" w:rsidRDefault="0086307D" w:rsidP="00022273">
            <w:proofErr w:type="spellStart"/>
            <w:r>
              <w:t>Student_ID</w:t>
            </w:r>
            <w:proofErr w:type="spellEnd"/>
          </w:p>
        </w:tc>
        <w:tc>
          <w:tcPr>
            <w:tcW w:w="658" w:type="dxa"/>
          </w:tcPr>
          <w:p w14:paraId="07222725" w14:textId="77777777" w:rsidR="0086307D" w:rsidRDefault="0086307D" w:rsidP="00022273">
            <w:r>
              <w:t>s1</w:t>
            </w:r>
          </w:p>
        </w:tc>
        <w:tc>
          <w:tcPr>
            <w:tcW w:w="1453" w:type="dxa"/>
            <w:vMerge w:val="restart"/>
          </w:tcPr>
          <w:p w14:paraId="4444765C" w14:textId="77777777" w:rsidR="0086307D" w:rsidRDefault="0086307D" w:rsidP="00022273"/>
          <w:p w14:paraId="117D6F92" w14:textId="77777777" w:rsidR="0086307D" w:rsidRPr="005B6A67" w:rsidRDefault="0086307D" w:rsidP="00022273"/>
          <w:p w14:paraId="142DFB86" w14:textId="77777777" w:rsidR="0086307D" w:rsidRPr="005B6A67" w:rsidRDefault="0086307D" w:rsidP="00022273"/>
          <w:p w14:paraId="43170218" w14:textId="77777777" w:rsidR="0086307D" w:rsidRDefault="0086307D" w:rsidP="00022273"/>
          <w:p w14:paraId="64B83852" w14:textId="77777777" w:rsidR="0086307D" w:rsidRPr="005B6A67" w:rsidRDefault="0086307D" w:rsidP="00022273">
            <w:r>
              <w:t>PLO</w:t>
            </w:r>
          </w:p>
        </w:tc>
        <w:tc>
          <w:tcPr>
            <w:tcW w:w="2854" w:type="dxa"/>
          </w:tcPr>
          <w:p w14:paraId="0A558752" w14:textId="77777777" w:rsidR="0086307D" w:rsidRDefault="0086307D" w:rsidP="00022273">
            <w:proofErr w:type="spellStart"/>
            <w:r>
              <w:t>Plo_ID</w:t>
            </w:r>
            <w:proofErr w:type="spellEnd"/>
          </w:p>
        </w:tc>
        <w:tc>
          <w:tcPr>
            <w:tcW w:w="692" w:type="dxa"/>
          </w:tcPr>
          <w:p w14:paraId="0E350CFD" w14:textId="77777777" w:rsidR="0086307D" w:rsidRDefault="0086307D" w:rsidP="00022273">
            <w:r>
              <w:t>o1</w:t>
            </w:r>
          </w:p>
        </w:tc>
      </w:tr>
      <w:tr w:rsidR="0086307D" w14:paraId="36DEE487" w14:textId="77777777" w:rsidTr="008B47CE">
        <w:trPr>
          <w:trHeight w:val="530"/>
          <w:jc w:val="center"/>
        </w:trPr>
        <w:tc>
          <w:tcPr>
            <w:tcW w:w="1539" w:type="dxa"/>
            <w:vMerge/>
          </w:tcPr>
          <w:p w14:paraId="46A24D60" w14:textId="77777777" w:rsidR="0086307D" w:rsidRDefault="0086307D" w:rsidP="00022273">
            <w:pPr>
              <w:jc w:val="center"/>
            </w:pPr>
          </w:p>
        </w:tc>
        <w:tc>
          <w:tcPr>
            <w:tcW w:w="2804" w:type="dxa"/>
            <w:gridSpan w:val="2"/>
          </w:tcPr>
          <w:p w14:paraId="5B7F41B4" w14:textId="77777777" w:rsidR="0086307D" w:rsidRDefault="0086307D" w:rsidP="00022273">
            <w:proofErr w:type="spellStart"/>
            <w:r>
              <w:t>Department_ID</w:t>
            </w:r>
            <w:proofErr w:type="spellEnd"/>
          </w:p>
        </w:tc>
        <w:tc>
          <w:tcPr>
            <w:tcW w:w="658" w:type="dxa"/>
          </w:tcPr>
          <w:p w14:paraId="3C086A76" w14:textId="77777777" w:rsidR="0086307D" w:rsidRDefault="0086307D" w:rsidP="00022273">
            <w:r>
              <w:t>d1</w:t>
            </w:r>
          </w:p>
        </w:tc>
        <w:tc>
          <w:tcPr>
            <w:tcW w:w="1453" w:type="dxa"/>
            <w:vMerge/>
          </w:tcPr>
          <w:p w14:paraId="29E90311" w14:textId="77777777" w:rsidR="0086307D" w:rsidRDefault="0086307D" w:rsidP="00022273"/>
        </w:tc>
        <w:tc>
          <w:tcPr>
            <w:tcW w:w="2854" w:type="dxa"/>
          </w:tcPr>
          <w:p w14:paraId="6B27609D" w14:textId="77777777" w:rsidR="0086307D" w:rsidRDefault="0086307D" w:rsidP="00022273">
            <w:proofErr w:type="spellStart"/>
            <w:r>
              <w:t>Plo_Num</w:t>
            </w:r>
            <w:proofErr w:type="spellEnd"/>
          </w:p>
        </w:tc>
        <w:tc>
          <w:tcPr>
            <w:tcW w:w="692" w:type="dxa"/>
          </w:tcPr>
          <w:p w14:paraId="60B26523" w14:textId="77777777" w:rsidR="0086307D" w:rsidRDefault="0086307D" w:rsidP="00022273">
            <w:r>
              <w:t>o2</w:t>
            </w:r>
          </w:p>
        </w:tc>
      </w:tr>
      <w:tr w:rsidR="0086307D" w14:paraId="1F449A29" w14:textId="77777777" w:rsidTr="008B47CE">
        <w:trPr>
          <w:trHeight w:val="413"/>
          <w:jc w:val="center"/>
        </w:trPr>
        <w:tc>
          <w:tcPr>
            <w:tcW w:w="1539" w:type="dxa"/>
            <w:vMerge w:val="restart"/>
          </w:tcPr>
          <w:p w14:paraId="1FF1EFB4" w14:textId="77777777" w:rsidR="0086307D" w:rsidRDefault="0086307D" w:rsidP="00022273">
            <w:pPr>
              <w:jc w:val="center"/>
            </w:pPr>
          </w:p>
          <w:p w14:paraId="1F858C02" w14:textId="77777777" w:rsidR="0086307D" w:rsidRDefault="0086307D" w:rsidP="00022273"/>
          <w:p w14:paraId="6158E45E" w14:textId="77777777" w:rsidR="0086307D" w:rsidRPr="00834867" w:rsidRDefault="0086307D" w:rsidP="00022273">
            <w:r>
              <w:t>Faculty</w:t>
            </w:r>
          </w:p>
        </w:tc>
        <w:tc>
          <w:tcPr>
            <w:tcW w:w="2804" w:type="dxa"/>
            <w:gridSpan w:val="2"/>
          </w:tcPr>
          <w:p w14:paraId="2A3DDA78" w14:textId="77777777" w:rsidR="0086307D" w:rsidRDefault="0086307D" w:rsidP="00022273">
            <w:proofErr w:type="spellStart"/>
            <w:r>
              <w:t>Faculty_ID</w:t>
            </w:r>
            <w:proofErr w:type="spellEnd"/>
          </w:p>
        </w:tc>
        <w:tc>
          <w:tcPr>
            <w:tcW w:w="658" w:type="dxa"/>
          </w:tcPr>
          <w:p w14:paraId="21F2EBC9" w14:textId="77777777" w:rsidR="0086307D" w:rsidRDefault="0086307D" w:rsidP="00022273">
            <w:r>
              <w:t>f1</w:t>
            </w:r>
          </w:p>
        </w:tc>
        <w:tc>
          <w:tcPr>
            <w:tcW w:w="1453" w:type="dxa"/>
            <w:vMerge/>
          </w:tcPr>
          <w:p w14:paraId="7F4C4EB7" w14:textId="77777777" w:rsidR="0086307D" w:rsidRDefault="0086307D" w:rsidP="00022273"/>
        </w:tc>
        <w:tc>
          <w:tcPr>
            <w:tcW w:w="2854" w:type="dxa"/>
            <w:vMerge w:val="restart"/>
          </w:tcPr>
          <w:p w14:paraId="2D74B45F" w14:textId="77777777" w:rsidR="0086307D" w:rsidRDefault="0086307D" w:rsidP="00022273">
            <w:proofErr w:type="spellStart"/>
            <w:r>
              <w:t>Program_ID</w:t>
            </w:r>
            <w:proofErr w:type="spellEnd"/>
          </w:p>
        </w:tc>
        <w:tc>
          <w:tcPr>
            <w:tcW w:w="692" w:type="dxa"/>
            <w:vMerge w:val="restart"/>
          </w:tcPr>
          <w:p w14:paraId="71387DF2" w14:textId="77777777" w:rsidR="0086307D" w:rsidRDefault="0086307D" w:rsidP="00022273">
            <w:r>
              <w:t>p1</w:t>
            </w:r>
          </w:p>
        </w:tc>
      </w:tr>
      <w:tr w:rsidR="0086307D" w14:paraId="40AA3DA1" w14:textId="77777777" w:rsidTr="008B47CE">
        <w:trPr>
          <w:trHeight w:val="269"/>
          <w:jc w:val="center"/>
        </w:trPr>
        <w:tc>
          <w:tcPr>
            <w:tcW w:w="1539" w:type="dxa"/>
            <w:vMerge/>
          </w:tcPr>
          <w:p w14:paraId="25DAEA71" w14:textId="77777777" w:rsidR="0086307D" w:rsidRDefault="0086307D" w:rsidP="00022273">
            <w:pPr>
              <w:jc w:val="center"/>
            </w:pPr>
          </w:p>
        </w:tc>
        <w:tc>
          <w:tcPr>
            <w:tcW w:w="2804" w:type="dxa"/>
            <w:gridSpan w:val="2"/>
            <w:vMerge w:val="restart"/>
          </w:tcPr>
          <w:p w14:paraId="5A60B8D5" w14:textId="77777777" w:rsidR="0086307D" w:rsidRDefault="0086307D" w:rsidP="00022273">
            <w:r>
              <w:t>Department</w:t>
            </w:r>
          </w:p>
        </w:tc>
        <w:tc>
          <w:tcPr>
            <w:tcW w:w="658" w:type="dxa"/>
            <w:vMerge w:val="restart"/>
          </w:tcPr>
          <w:p w14:paraId="4B9F9DAB" w14:textId="77777777" w:rsidR="0086307D" w:rsidRDefault="0086307D" w:rsidP="00022273">
            <w:r>
              <w:t>d1</w:t>
            </w:r>
          </w:p>
        </w:tc>
        <w:tc>
          <w:tcPr>
            <w:tcW w:w="1453" w:type="dxa"/>
            <w:vMerge/>
          </w:tcPr>
          <w:p w14:paraId="45707E3D" w14:textId="77777777" w:rsidR="0086307D" w:rsidRDefault="0086307D" w:rsidP="00022273"/>
        </w:tc>
        <w:tc>
          <w:tcPr>
            <w:tcW w:w="2854" w:type="dxa"/>
            <w:vMerge/>
          </w:tcPr>
          <w:p w14:paraId="07A7D131" w14:textId="77777777" w:rsidR="0086307D" w:rsidRDefault="0086307D" w:rsidP="00022273"/>
        </w:tc>
        <w:tc>
          <w:tcPr>
            <w:tcW w:w="692" w:type="dxa"/>
            <w:vMerge/>
          </w:tcPr>
          <w:p w14:paraId="4C10EEE9" w14:textId="77777777" w:rsidR="0086307D" w:rsidRDefault="0086307D" w:rsidP="00022273"/>
        </w:tc>
      </w:tr>
      <w:tr w:rsidR="0086307D" w14:paraId="211E3CC1" w14:textId="77777777" w:rsidTr="008B47CE">
        <w:trPr>
          <w:trHeight w:val="377"/>
          <w:jc w:val="center"/>
        </w:trPr>
        <w:tc>
          <w:tcPr>
            <w:tcW w:w="1539" w:type="dxa"/>
            <w:vMerge/>
          </w:tcPr>
          <w:p w14:paraId="5E0B3349" w14:textId="77777777" w:rsidR="0086307D" w:rsidRDefault="0086307D" w:rsidP="00022273">
            <w:pPr>
              <w:jc w:val="center"/>
            </w:pPr>
          </w:p>
        </w:tc>
        <w:tc>
          <w:tcPr>
            <w:tcW w:w="2804" w:type="dxa"/>
            <w:gridSpan w:val="2"/>
            <w:vMerge/>
          </w:tcPr>
          <w:p w14:paraId="6EBB63A3" w14:textId="77777777" w:rsidR="0086307D" w:rsidRDefault="0086307D" w:rsidP="00022273"/>
        </w:tc>
        <w:tc>
          <w:tcPr>
            <w:tcW w:w="658" w:type="dxa"/>
            <w:vMerge/>
          </w:tcPr>
          <w:p w14:paraId="25EA688A" w14:textId="77777777" w:rsidR="0086307D" w:rsidRDefault="0086307D" w:rsidP="00022273"/>
        </w:tc>
        <w:tc>
          <w:tcPr>
            <w:tcW w:w="1453" w:type="dxa"/>
            <w:vMerge/>
          </w:tcPr>
          <w:p w14:paraId="2CB94795" w14:textId="77777777" w:rsidR="0086307D" w:rsidRDefault="0086307D" w:rsidP="00022273"/>
        </w:tc>
        <w:tc>
          <w:tcPr>
            <w:tcW w:w="2854" w:type="dxa"/>
            <w:vMerge w:val="restart"/>
          </w:tcPr>
          <w:p w14:paraId="5AFBE39D" w14:textId="77777777" w:rsidR="0086307D" w:rsidRDefault="0086307D" w:rsidP="00022273">
            <w:proofErr w:type="spellStart"/>
            <w:r>
              <w:t>Course_ID</w:t>
            </w:r>
            <w:proofErr w:type="spellEnd"/>
          </w:p>
        </w:tc>
        <w:tc>
          <w:tcPr>
            <w:tcW w:w="692" w:type="dxa"/>
            <w:vMerge w:val="restart"/>
          </w:tcPr>
          <w:p w14:paraId="0C57D8A0" w14:textId="77777777" w:rsidR="0086307D" w:rsidRDefault="0086307D" w:rsidP="00022273">
            <w:r>
              <w:t>c1</w:t>
            </w:r>
          </w:p>
        </w:tc>
      </w:tr>
      <w:tr w:rsidR="0086307D" w14:paraId="6FEF8246" w14:textId="77777777" w:rsidTr="008B47CE">
        <w:trPr>
          <w:trHeight w:val="269"/>
          <w:jc w:val="center"/>
        </w:trPr>
        <w:tc>
          <w:tcPr>
            <w:tcW w:w="1539" w:type="dxa"/>
            <w:vMerge/>
          </w:tcPr>
          <w:p w14:paraId="200D8EA8" w14:textId="77777777" w:rsidR="0086307D" w:rsidRDefault="0086307D" w:rsidP="00022273">
            <w:pPr>
              <w:jc w:val="center"/>
            </w:pPr>
          </w:p>
        </w:tc>
        <w:tc>
          <w:tcPr>
            <w:tcW w:w="2804" w:type="dxa"/>
            <w:gridSpan w:val="2"/>
            <w:vMerge w:val="restart"/>
          </w:tcPr>
          <w:p w14:paraId="43269501" w14:textId="011310E8" w:rsidR="0086307D" w:rsidRDefault="0086307D" w:rsidP="00022273"/>
        </w:tc>
        <w:tc>
          <w:tcPr>
            <w:tcW w:w="658" w:type="dxa"/>
            <w:vMerge w:val="restart"/>
          </w:tcPr>
          <w:p w14:paraId="3A2F1643" w14:textId="36B65436" w:rsidR="0086307D" w:rsidRDefault="0086307D" w:rsidP="00022273"/>
        </w:tc>
        <w:tc>
          <w:tcPr>
            <w:tcW w:w="1453" w:type="dxa"/>
            <w:vMerge/>
          </w:tcPr>
          <w:p w14:paraId="3B75EC72" w14:textId="77777777" w:rsidR="0086307D" w:rsidRDefault="0086307D" w:rsidP="00022273"/>
        </w:tc>
        <w:tc>
          <w:tcPr>
            <w:tcW w:w="2854" w:type="dxa"/>
            <w:vMerge/>
          </w:tcPr>
          <w:p w14:paraId="35FC9EAB" w14:textId="77777777" w:rsidR="0086307D" w:rsidRDefault="0086307D" w:rsidP="00022273"/>
        </w:tc>
        <w:tc>
          <w:tcPr>
            <w:tcW w:w="692" w:type="dxa"/>
            <w:vMerge/>
          </w:tcPr>
          <w:p w14:paraId="375FC403" w14:textId="77777777" w:rsidR="0086307D" w:rsidRDefault="0086307D" w:rsidP="00022273"/>
        </w:tc>
      </w:tr>
      <w:tr w:rsidR="0086307D" w14:paraId="034417DF" w14:textId="77777777" w:rsidTr="008B47CE">
        <w:trPr>
          <w:trHeight w:val="269"/>
          <w:jc w:val="center"/>
        </w:trPr>
        <w:tc>
          <w:tcPr>
            <w:tcW w:w="1539" w:type="dxa"/>
            <w:vMerge/>
          </w:tcPr>
          <w:p w14:paraId="5265B9CE" w14:textId="77777777" w:rsidR="0086307D" w:rsidRDefault="0086307D" w:rsidP="00022273">
            <w:pPr>
              <w:jc w:val="center"/>
            </w:pPr>
          </w:p>
        </w:tc>
        <w:tc>
          <w:tcPr>
            <w:tcW w:w="2804" w:type="dxa"/>
            <w:gridSpan w:val="2"/>
            <w:vMerge/>
          </w:tcPr>
          <w:p w14:paraId="2395EFC6" w14:textId="77777777" w:rsidR="0086307D" w:rsidRDefault="0086307D" w:rsidP="00022273"/>
        </w:tc>
        <w:tc>
          <w:tcPr>
            <w:tcW w:w="658" w:type="dxa"/>
            <w:vMerge/>
          </w:tcPr>
          <w:p w14:paraId="4A1C53E6" w14:textId="77777777" w:rsidR="0086307D" w:rsidRDefault="0086307D" w:rsidP="00022273"/>
        </w:tc>
        <w:tc>
          <w:tcPr>
            <w:tcW w:w="1453" w:type="dxa"/>
            <w:vMerge w:val="restart"/>
          </w:tcPr>
          <w:p w14:paraId="3BCB77A5" w14:textId="77777777" w:rsidR="0086307D" w:rsidRDefault="0086307D" w:rsidP="00022273"/>
          <w:p w14:paraId="07B9CDA9" w14:textId="77777777" w:rsidR="0086307D" w:rsidRPr="005B6A67" w:rsidRDefault="0086307D" w:rsidP="00022273"/>
          <w:p w14:paraId="7E138244" w14:textId="77777777" w:rsidR="0086307D" w:rsidRPr="005B6A67" w:rsidRDefault="0086307D" w:rsidP="00022273"/>
          <w:p w14:paraId="4D795B8B" w14:textId="77777777" w:rsidR="0086307D" w:rsidRDefault="0086307D" w:rsidP="00022273"/>
          <w:p w14:paraId="43B9D29D" w14:textId="77777777" w:rsidR="0086307D" w:rsidRPr="005B6A67" w:rsidRDefault="0086307D" w:rsidP="00022273">
            <w:r>
              <w:t>CO</w:t>
            </w:r>
          </w:p>
        </w:tc>
        <w:tc>
          <w:tcPr>
            <w:tcW w:w="2854" w:type="dxa"/>
            <w:vMerge w:val="restart"/>
          </w:tcPr>
          <w:p w14:paraId="4AD1B92F" w14:textId="77777777" w:rsidR="0086307D" w:rsidRDefault="0086307D" w:rsidP="00022273">
            <w:proofErr w:type="spellStart"/>
            <w:r>
              <w:t>Co_ID</w:t>
            </w:r>
            <w:proofErr w:type="spellEnd"/>
          </w:p>
        </w:tc>
        <w:tc>
          <w:tcPr>
            <w:tcW w:w="692" w:type="dxa"/>
            <w:vMerge w:val="restart"/>
          </w:tcPr>
          <w:p w14:paraId="6ABA2C58" w14:textId="77777777" w:rsidR="0086307D" w:rsidRDefault="0086307D" w:rsidP="00022273">
            <w:r>
              <w:t>i1</w:t>
            </w:r>
          </w:p>
        </w:tc>
      </w:tr>
      <w:tr w:rsidR="0086307D" w14:paraId="3E53A126" w14:textId="77777777" w:rsidTr="008B47CE">
        <w:trPr>
          <w:trHeight w:val="269"/>
          <w:jc w:val="center"/>
        </w:trPr>
        <w:tc>
          <w:tcPr>
            <w:tcW w:w="1539" w:type="dxa"/>
            <w:vMerge w:val="restart"/>
          </w:tcPr>
          <w:p w14:paraId="665468B4" w14:textId="77777777" w:rsidR="0086307D" w:rsidRDefault="0086307D" w:rsidP="00022273">
            <w:pPr>
              <w:jc w:val="center"/>
            </w:pPr>
          </w:p>
          <w:p w14:paraId="4F419F0D" w14:textId="77777777" w:rsidR="0086307D" w:rsidRDefault="0086307D" w:rsidP="00022273"/>
          <w:p w14:paraId="237FA884" w14:textId="77777777" w:rsidR="0086307D" w:rsidRPr="00834867" w:rsidRDefault="0086307D" w:rsidP="00022273">
            <w:r>
              <w:t>Admin</w:t>
            </w:r>
          </w:p>
        </w:tc>
        <w:tc>
          <w:tcPr>
            <w:tcW w:w="2804" w:type="dxa"/>
            <w:gridSpan w:val="2"/>
            <w:vMerge w:val="restart"/>
          </w:tcPr>
          <w:p w14:paraId="73708DEA" w14:textId="77777777" w:rsidR="0086307D" w:rsidRDefault="0086307D" w:rsidP="00022273">
            <w:proofErr w:type="spellStart"/>
            <w:r>
              <w:t>Admin_ID</w:t>
            </w:r>
            <w:proofErr w:type="spellEnd"/>
          </w:p>
        </w:tc>
        <w:tc>
          <w:tcPr>
            <w:tcW w:w="658" w:type="dxa"/>
            <w:vMerge w:val="restart"/>
          </w:tcPr>
          <w:p w14:paraId="40015287" w14:textId="77777777" w:rsidR="0086307D" w:rsidRDefault="0086307D" w:rsidP="00022273">
            <w:r>
              <w:t>a1</w:t>
            </w:r>
          </w:p>
        </w:tc>
        <w:tc>
          <w:tcPr>
            <w:tcW w:w="1453" w:type="dxa"/>
            <w:vMerge/>
          </w:tcPr>
          <w:p w14:paraId="0DC7DD16" w14:textId="77777777" w:rsidR="0086307D" w:rsidRDefault="0086307D" w:rsidP="00022273"/>
        </w:tc>
        <w:tc>
          <w:tcPr>
            <w:tcW w:w="2854" w:type="dxa"/>
            <w:vMerge/>
          </w:tcPr>
          <w:p w14:paraId="477958E1" w14:textId="77777777" w:rsidR="0086307D" w:rsidRDefault="0086307D" w:rsidP="00022273"/>
        </w:tc>
        <w:tc>
          <w:tcPr>
            <w:tcW w:w="692" w:type="dxa"/>
            <w:vMerge/>
          </w:tcPr>
          <w:p w14:paraId="155378F2" w14:textId="77777777" w:rsidR="0086307D" w:rsidRDefault="0086307D" w:rsidP="00022273"/>
        </w:tc>
      </w:tr>
      <w:tr w:rsidR="0086307D" w14:paraId="76DA3396" w14:textId="77777777" w:rsidTr="008B47CE">
        <w:trPr>
          <w:trHeight w:val="516"/>
          <w:jc w:val="center"/>
        </w:trPr>
        <w:tc>
          <w:tcPr>
            <w:tcW w:w="1539" w:type="dxa"/>
            <w:vMerge/>
            <w:tcBorders>
              <w:bottom w:val="single" w:sz="4" w:space="0" w:color="auto"/>
            </w:tcBorders>
          </w:tcPr>
          <w:p w14:paraId="295A025A" w14:textId="77777777" w:rsidR="0086307D" w:rsidRDefault="0086307D" w:rsidP="00022273">
            <w:pPr>
              <w:jc w:val="center"/>
            </w:pPr>
          </w:p>
        </w:tc>
        <w:tc>
          <w:tcPr>
            <w:tcW w:w="2804" w:type="dxa"/>
            <w:gridSpan w:val="2"/>
            <w:vMerge/>
            <w:tcBorders>
              <w:bottom w:val="single" w:sz="4" w:space="0" w:color="auto"/>
            </w:tcBorders>
          </w:tcPr>
          <w:p w14:paraId="7D18FE79" w14:textId="77777777" w:rsidR="0086307D" w:rsidRDefault="0086307D" w:rsidP="00022273"/>
        </w:tc>
        <w:tc>
          <w:tcPr>
            <w:tcW w:w="658" w:type="dxa"/>
            <w:vMerge/>
            <w:tcBorders>
              <w:bottom w:val="single" w:sz="4" w:space="0" w:color="auto"/>
            </w:tcBorders>
          </w:tcPr>
          <w:p w14:paraId="42E7689C" w14:textId="77777777" w:rsidR="0086307D" w:rsidRDefault="0086307D" w:rsidP="00022273"/>
        </w:tc>
        <w:tc>
          <w:tcPr>
            <w:tcW w:w="1453" w:type="dxa"/>
            <w:vMerge/>
            <w:tcBorders>
              <w:bottom w:val="single" w:sz="4" w:space="0" w:color="auto"/>
            </w:tcBorders>
          </w:tcPr>
          <w:p w14:paraId="42A4FDDE" w14:textId="77777777" w:rsidR="0086307D" w:rsidRDefault="0086307D" w:rsidP="00022273"/>
        </w:tc>
        <w:tc>
          <w:tcPr>
            <w:tcW w:w="2854" w:type="dxa"/>
            <w:tcBorders>
              <w:bottom w:val="single" w:sz="4" w:space="0" w:color="auto"/>
            </w:tcBorders>
          </w:tcPr>
          <w:p w14:paraId="4EABF548" w14:textId="77777777" w:rsidR="0086307D" w:rsidRDefault="0086307D" w:rsidP="00022273">
            <w:proofErr w:type="spellStart"/>
            <w:r>
              <w:t>Co_Num</w:t>
            </w:r>
            <w:proofErr w:type="spellEnd"/>
          </w:p>
        </w:tc>
        <w:tc>
          <w:tcPr>
            <w:tcW w:w="692" w:type="dxa"/>
            <w:tcBorders>
              <w:bottom w:val="single" w:sz="4" w:space="0" w:color="auto"/>
            </w:tcBorders>
          </w:tcPr>
          <w:p w14:paraId="35ED9782" w14:textId="77777777" w:rsidR="0086307D" w:rsidRDefault="0086307D" w:rsidP="00022273">
            <w:r>
              <w:t>i2</w:t>
            </w:r>
          </w:p>
        </w:tc>
      </w:tr>
      <w:tr w:rsidR="0086307D" w14:paraId="4072602B" w14:textId="77777777" w:rsidTr="008B47CE">
        <w:trPr>
          <w:trHeight w:val="269"/>
          <w:jc w:val="center"/>
        </w:trPr>
        <w:tc>
          <w:tcPr>
            <w:tcW w:w="1539" w:type="dxa"/>
            <w:vMerge/>
          </w:tcPr>
          <w:p w14:paraId="2BF9E7C5" w14:textId="77777777" w:rsidR="0086307D" w:rsidRDefault="0086307D" w:rsidP="00022273">
            <w:pPr>
              <w:jc w:val="center"/>
            </w:pPr>
          </w:p>
        </w:tc>
        <w:tc>
          <w:tcPr>
            <w:tcW w:w="2804" w:type="dxa"/>
            <w:gridSpan w:val="2"/>
            <w:vMerge/>
          </w:tcPr>
          <w:p w14:paraId="2D3D4829" w14:textId="77777777" w:rsidR="0086307D" w:rsidRDefault="0086307D" w:rsidP="00022273"/>
        </w:tc>
        <w:tc>
          <w:tcPr>
            <w:tcW w:w="658" w:type="dxa"/>
            <w:vMerge/>
          </w:tcPr>
          <w:p w14:paraId="23060D56" w14:textId="77777777" w:rsidR="0086307D" w:rsidRDefault="0086307D" w:rsidP="00022273"/>
        </w:tc>
        <w:tc>
          <w:tcPr>
            <w:tcW w:w="1453" w:type="dxa"/>
            <w:vMerge/>
          </w:tcPr>
          <w:p w14:paraId="3A3A57D0" w14:textId="77777777" w:rsidR="0086307D" w:rsidRDefault="0086307D" w:rsidP="00022273"/>
        </w:tc>
        <w:tc>
          <w:tcPr>
            <w:tcW w:w="2854" w:type="dxa"/>
            <w:vMerge w:val="restart"/>
          </w:tcPr>
          <w:p w14:paraId="6B47898C" w14:textId="77777777" w:rsidR="0086307D" w:rsidRDefault="0086307D" w:rsidP="00022273">
            <w:proofErr w:type="spellStart"/>
            <w:r>
              <w:t>Couse_ID</w:t>
            </w:r>
            <w:proofErr w:type="spellEnd"/>
          </w:p>
        </w:tc>
        <w:tc>
          <w:tcPr>
            <w:tcW w:w="692" w:type="dxa"/>
            <w:vMerge w:val="restart"/>
          </w:tcPr>
          <w:p w14:paraId="3274A889" w14:textId="77777777" w:rsidR="0086307D" w:rsidRDefault="0086307D" w:rsidP="00022273">
            <w:r>
              <w:t>c1</w:t>
            </w:r>
          </w:p>
        </w:tc>
      </w:tr>
      <w:tr w:rsidR="0086307D" w14:paraId="54200676" w14:textId="77777777" w:rsidTr="008B47CE">
        <w:trPr>
          <w:trHeight w:val="269"/>
          <w:jc w:val="center"/>
        </w:trPr>
        <w:tc>
          <w:tcPr>
            <w:tcW w:w="1539" w:type="dxa"/>
            <w:vMerge/>
          </w:tcPr>
          <w:p w14:paraId="7EE027A3" w14:textId="77777777" w:rsidR="0086307D" w:rsidRDefault="0086307D" w:rsidP="00022273">
            <w:pPr>
              <w:jc w:val="center"/>
            </w:pPr>
          </w:p>
        </w:tc>
        <w:tc>
          <w:tcPr>
            <w:tcW w:w="2804" w:type="dxa"/>
            <w:gridSpan w:val="2"/>
            <w:vMerge w:val="restart"/>
          </w:tcPr>
          <w:p w14:paraId="785D8622" w14:textId="77777777" w:rsidR="0086307D" w:rsidRDefault="0086307D" w:rsidP="00022273">
            <w:proofErr w:type="spellStart"/>
            <w:r>
              <w:t>School_ID</w:t>
            </w:r>
            <w:proofErr w:type="spellEnd"/>
          </w:p>
        </w:tc>
        <w:tc>
          <w:tcPr>
            <w:tcW w:w="658" w:type="dxa"/>
            <w:vMerge w:val="restart"/>
          </w:tcPr>
          <w:p w14:paraId="36EFB22D" w14:textId="77777777" w:rsidR="0086307D" w:rsidRDefault="0086307D" w:rsidP="00022273">
            <w:r>
              <w:t>l1</w:t>
            </w:r>
          </w:p>
        </w:tc>
        <w:tc>
          <w:tcPr>
            <w:tcW w:w="1453" w:type="dxa"/>
            <w:vMerge/>
          </w:tcPr>
          <w:p w14:paraId="24932A83" w14:textId="77777777" w:rsidR="0086307D" w:rsidRDefault="0086307D" w:rsidP="00022273"/>
        </w:tc>
        <w:tc>
          <w:tcPr>
            <w:tcW w:w="2854" w:type="dxa"/>
            <w:vMerge/>
          </w:tcPr>
          <w:p w14:paraId="3CD2A5FA" w14:textId="77777777" w:rsidR="0086307D" w:rsidRDefault="0086307D" w:rsidP="00022273"/>
        </w:tc>
        <w:tc>
          <w:tcPr>
            <w:tcW w:w="692" w:type="dxa"/>
            <w:vMerge/>
          </w:tcPr>
          <w:p w14:paraId="78363F1C" w14:textId="77777777" w:rsidR="0086307D" w:rsidRDefault="0086307D" w:rsidP="00022273"/>
        </w:tc>
      </w:tr>
      <w:tr w:rsidR="0086307D" w14:paraId="6B3FB131" w14:textId="77777777" w:rsidTr="008B47CE">
        <w:trPr>
          <w:trHeight w:val="269"/>
          <w:jc w:val="center"/>
        </w:trPr>
        <w:tc>
          <w:tcPr>
            <w:tcW w:w="1539" w:type="dxa"/>
            <w:vMerge/>
          </w:tcPr>
          <w:p w14:paraId="6BA4CF48" w14:textId="77777777" w:rsidR="0086307D" w:rsidRDefault="0086307D" w:rsidP="00022273">
            <w:pPr>
              <w:jc w:val="center"/>
            </w:pPr>
          </w:p>
        </w:tc>
        <w:tc>
          <w:tcPr>
            <w:tcW w:w="2804" w:type="dxa"/>
            <w:gridSpan w:val="2"/>
            <w:vMerge/>
          </w:tcPr>
          <w:p w14:paraId="2CB0E502" w14:textId="77777777" w:rsidR="0086307D" w:rsidRDefault="0086307D" w:rsidP="00022273"/>
        </w:tc>
        <w:tc>
          <w:tcPr>
            <w:tcW w:w="658" w:type="dxa"/>
            <w:vMerge/>
          </w:tcPr>
          <w:p w14:paraId="194E4E47" w14:textId="77777777" w:rsidR="0086307D" w:rsidRDefault="0086307D" w:rsidP="00022273"/>
        </w:tc>
        <w:tc>
          <w:tcPr>
            <w:tcW w:w="1453" w:type="dxa"/>
            <w:vMerge/>
          </w:tcPr>
          <w:p w14:paraId="6C1DB762" w14:textId="77777777" w:rsidR="0086307D" w:rsidRDefault="0086307D" w:rsidP="00022273"/>
        </w:tc>
        <w:tc>
          <w:tcPr>
            <w:tcW w:w="2854" w:type="dxa"/>
            <w:vMerge w:val="restart"/>
          </w:tcPr>
          <w:p w14:paraId="4B111047" w14:textId="77777777" w:rsidR="0086307D" w:rsidRDefault="0086307D" w:rsidP="00022273">
            <w:proofErr w:type="spellStart"/>
            <w:r>
              <w:t>Plo_ID</w:t>
            </w:r>
            <w:proofErr w:type="spellEnd"/>
          </w:p>
        </w:tc>
        <w:tc>
          <w:tcPr>
            <w:tcW w:w="692" w:type="dxa"/>
            <w:vMerge w:val="restart"/>
          </w:tcPr>
          <w:p w14:paraId="68AA605D" w14:textId="77777777" w:rsidR="0086307D" w:rsidRDefault="0086307D" w:rsidP="00022273">
            <w:r>
              <w:t>o1</w:t>
            </w:r>
          </w:p>
        </w:tc>
      </w:tr>
      <w:tr w:rsidR="0086307D" w14:paraId="2116F3AC" w14:textId="77777777" w:rsidTr="008B47CE">
        <w:trPr>
          <w:trHeight w:val="269"/>
          <w:jc w:val="center"/>
        </w:trPr>
        <w:tc>
          <w:tcPr>
            <w:tcW w:w="1539" w:type="dxa"/>
            <w:vMerge/>
          </w:tcPr>
          <w:p w14:paraId="057D83BD" w14:textId="77777777" w:rsidR="0086307D" w:rsidRDefault="0086307D" w:rsidP="00022273">
            <w:pPr>
              <w:jc w:val="center"/>
            </w:pPr>
          </w:p>
        </w:tc>
        <w:tc>
          <w:tcPr>
            <w:tcW w:w="2804" w:type="dxa"/>
            <w:gridSpan w:val="2"/>
            <w:vMerge w:val="restart"/>
          </w:tcPr>
          <w:p w14:paraId="3B33A288" w14:textId="77777777" w:rsidR="0086307D" w:rsidRDefault="0086307D" w:rsidP="00022273">
            <w:proofErr w:type="spellStart"/>
            <w:r>
              <w:t>Department_ID</w:t>
            </w:r>
            <w:proofErr w:type="spellEnd"/>
          </w:p>
        </w:tc>
        <w:tc>
          <w:tcPr>
            <w:tcW w:w="658" w:type="dxa"/>
            <w:vMerge w:val="restart"/>
          </w:tcPr>
          <w:p w14:paraId="46EF1013" w14:textId="77777777" w:rsidR="0086307D" w:rsidRDefault="0086307D" w:rsidP="00022273">
            <w:r>
              <w:t>d1</w:t>
            </w:r>
          </w:p>
        </w:tc>
        <w:tc>
          <w:tcPr>
            <w:tcW w:w="1453" w:type="dxa"/>
            <w:vMerge/>
          </w:tcPr>
          <w:p w14:paraId="5C488C7B" w14:textId="77777777" w:rsidR="0086307D" w:rsidRDefault="0086307D" w:rsidP="00022273"/>
        </w:tc>
        <w:tc>
          <w:tcPr>
            <w:tcW w:w="2854" w:type="dxa"/>
            <w:vMerge/>
          </w:tcPr>
          <w:p w14:paraId="664233E2" w14:textId="77777777" w:rsidR="0086307D" w:rsidRDefault="0086307D" w:rsidP="00022273"/>
        </w:tc>
        <w:tc>
          <w:tcPr>
            <w:tcW w:w="692" w:type="dxa"/>
            <w:vMerge/>
          </w:tcPr>
          <w:p w14:paraId="14CD3FD8" w14:textId="77777777" w:rsidR="0086307D" w:rsidRDefault="0086307D" w:rsidP="00022273"/>
        </w:tc>
      </w:tr>
      <w:tr w:rsidR="0086307D" w14:paraId="71A1659E" w14:textId="77777777" w:rsidTr="008B47CE">
        <w:trPr>
          <w:trHeight w:val="269"/>
          <w:jc w:val="center"/>
        </w:trPr>
        <w:tc>
          <w:tcPr>
            <w:tcW w:w="1539" w:type="dxa"/>
            <w:vMerge/>
          </w:tcPr>
          <w:p w14:paraId="088EDBCA" w14:textId="77777777" w:rsidR="0086307D" w:rsidRDefault="0086307D" w:rsidP="00022273">
            <w:pPr>
              <w:jc w:val="center"/>
            </w:pPr>
          </w:p>
        </w:tc>
        <w:tc>
          <w:tcPr>
            <w:tcW w:w="2804" w:type="dxa"/>
            <w:gridSpan w:val="2"/>
            <w:vMerge/>
          </w:tcPr>
          <w:p w14:paraId="6B9280BD" w14:textId="77777777" w:rsidR="0086307D" w:rsidRDefault="0086307D" w:rsidP="00022273"/>
        </w:tc>
        <w:tc>
          <w:tcPr>
            <w:tcW w:w="658" w:type="dxa"/>
            <w:vMerge/>
          </w:tcPr>
          <w:p w14:paraId="6E61C0E1" w14:textId="77777777" w:rsidR="0086307D" w:rsidRDefault="0086307D" w:rsidP="00022273"/>
        </w:tc>
        <w:tc>
          <w:tcPr>
            <w:tcW w:w="1453" w:type="dxa"/>
            <w:vMerge w:val="restart"/>
          </w:tcPr>
          <w:p w14:paraId="37315912" w14:textId="77777777" w:rsidR="0086307D" w:rsidRDefault="0086307D" w:rsidP="00022273"/>
          <w:p w14:paraId="7B32DF94" w14:textId="77777777" w:rsidR="0086307D" w:rsidRPr="005B6A67" w:rsidRDefault="0086307D" w:rsidP="00022273"/>
          <w:p w14:paraId="69B81B03" w14:textId="77777777" w:rsidR="0086307D" w:rsidRPr="005B6A67" w:rsidRDefault="0086307D" w:rsidP="00022273"/>
          <w:p w14:paraId="56F131CF" w14:textId="77777777" w:rsidR="0086307D" w:rsidRDefault="0086307D" w:rsidP="00022273"/>
          <w:p w14:paraId="7E10A55E" w14:textId="77777777" w:rsidR="0086307D" w:rsidRPr="005B6A67" w:rsidRDefault="0086307D" w:rsidP="00022273">
            <w:r>
              <w:t>Assessment</w:t>
            </w:r>
          </w:p>
        </w:tc>
        <w:tc>
          <w:tcPr>
            <w:tcW w:w="2854" w:type="dxa"/>
            <w:vMerge w:val="restart"/>
          </w:tcPr>
          <w:p w14:paraId="5FA4F8D0" w14:textId="77777777" w:rsidR="0086307D" w:rsidRDefault="0086307D" w:rsidP="00022273">
            <w:proofErr w:type="spellStart"/>
            <w:r>
              <w:t>Assessment_Num</w:t>
            </w:r>
            <w:proofErr w:type="spellEnd"/>
          </w:p>
        </w:tc>
        <w:tc>
          <w:tcPr>
            <w:tcW w:w="692" w:type="dxa"/>
            <w:vMerge w:val="restart"/>
          </w:tcPr>
          <w:p w14:paraId="56EA3288" w14:textId="77777777" w:rsidR="0086307D" w:rsidRDefault="0086307D" w:rsidP="00022273">
            <w:r>
              <w:t>m1</w:t>
            </w:r>
          </w:p>
        </w:tc>
      </w:tr>
      <w:tr w:rsidR="0086307D" w14:paraId="70A09018" w14:textId="77777777" w:rsidTr="008B47CE">
        <w:trPr>
          <w:trHeight w:val="269"/>
          <w:jc w:val="center"/>
        </w:trPr>
        <w:tc>
          <w:tcPr>
            <w:tcW w:w="1539" w:type="dxa"/>
            <w:vMerge/>
          </w:tcPr>
          <w:p w14:paraId="57C452E9" w14:textId="77777777" w:rsidR="0086307D" w:rsidRDefault="0086307D" w:rsidP="00022273">
            <w:pPr>
              <w:jc w:val="center"/>
            </w:pPr>
          </w:p>
        </w:tc>
        <w:tc>
          <w:tcPr>
            <w:tcW w:w="2804" w:type="dxa"/>
            <w:gridSpan w:val="2"/>
            <w:vMerge w:val="restart"/>
          </w:tcPr>
          <w:p w14:paraId="21AD9FDE" w14:textId="77777777" w:rsidR="0086307D" w:rsidRDefault="0086307D" w:rsidP="00022273">
            <w:proofErr w:type="spellStart"/>
            <w:r>
              <w:t>Program_ID</w:t>
            </w:r>
            <w:proofErr w:type="spellEnd"/>
          </w:p>
        </w:tc>
        <w:tc>
          <w:tcPr>
            <w:tcW w:w="658" w:type="dxa"/>
            <w:vMerge w:val="restart"/>
          </w:tcPr>
          <w:p w14:paraId="1CDADEB8" w14:textId="77777777" w:rsidR="0086307D" w:rsidRDefault="0086307D" w:rsidP="00022273">
            <w:r>
              <w:t>p1</w:t>
            </w:r>
          </w:p>
        </w:tc>
        <w:tc>
          <w:tcPr>
            <w:tcW w:w="1453" w:type="dxa"/>
            <w:vMerge/>
          </w:tcPr>
          <w:p w14:paraId="139EEEDF" w14:textId="77777777" w:rsidR="0086307D" w:rsidRDefault="0086307D" w:rsidP="00022273"/>
        </w:tc>
        <w:tc>
          <w:tcPr>
            <w:tcW w:w="2854" w:type="dxa"/>
            <w:vMerge/>
          </w:tcPr>
          <w:p w14:paraId="533E9310" w14:textId="77777777" w:rsidR="0086307D" w:rsidRDefault="0086307D" w:rsidP="00022273"/>
        </w:tc>
        <w:tc>
          <w:tcPr>
            <w:tcW w:w="692" w:type="dxa"/>
            <w:vMerge/>
          </w:tcPr>
          <w:p w14:paraId="229CB38B" w14:textId="77777777" w:rsidR="0086307D" w:rsidRDefault="0086307D" w:rsidP="00022273"/>
        </w:tc>
      </w:tr>
      <w:tr w:rsidR="0086307D" w14:paraId="2F0C2396" w14:textId="77777777" w:rsidTr="008B47CE">
        <w:trPr>
          <w:trHeight w:val="269"/>
          <w:jc w:val="center"/>
        </w:trPr>
        <w:tc>
          <w:tcPr>
            <w:tcW w:w="1539" w:type="dxa"/>
            <w:vMerge/>
          </w:tcPr>
          <w:p w14:paraId="5AC4D630" w14:textId="77777777" w:rsidR="0086307D" w:rsidRDefault="0086307D" w:rsidP="00022273">
            <w:pPr>
              <w:jc w:val="center"/>
            </w:pPr>
          </w:p>
        </w:tc>
        <w:tc>
          <w:tcPr>
            <w:tcW w:w="2804" w:type="dxa"/>
            <w:gridSpan w:val="2"/>
            <w:vMerge/>
          </w:tcPr>
          <w:p w14:paraId="4C59D7D0" w14:textId="77777777" w:rsidR="0086307D" w:rsidRDefault="0086307D" w:rsidP="00022273"/>
        </w:tc>
        <w:tc>
          <w:tcPr>
            <w:tcW w:w="658" w:type="dxa"/>
            <w:vMerge/>
          </w:tcPr>
          <w:p w14:paraId="2DB92161" w14:textId="77777777" w:rsidR="0086307D" w:rsidRDefault="0086307D" w:rsidP="00022273"/>
        </w:tc>
        <w:tc>
          <w:tcPr>
            <w:tcW w:w="1453" w:type="dxa"/>
            <w:vMerge/>
          </w:tcPr>
          <w:p w14:paraId="32423F69" w14:textId="77777777" w:rsidR="0086307D" w:rsidRDefault="0086307D" w:rsidP="00022273"/>
        </w:tc>
        <w:tc>
          <w:tcPr>
            <w:tcW w:w="2854" w:type="dxa"/>
            <w:vMerge w:val="restart"/>
          </w:tcPr>
          <w:p w14:paraId="32876953" w14:textId="77777777" w:rsidR="0086307D" w:rsidRDefault="0086307D" w:rsidP="00022273">
            <w:proofErr w:type="spellStart"/>
            <w:r>
              <w:t>Course_ID</w:t>
            </w:r>
            <w:proofErr w:type="spellEnd"/>
          </w:p>
        </w:tc>
        <w:tc>
          <w:tcPr>
            <w:tcW w:w="692" w:type="dxa"/>
            <w:vMerge w:val="restart"/>
          </w:tcPr>
          <w:p w14:paraId="0FE06840" w14:textId="77777777" w:rsidR="0086307D" w:rsidRDefault="0086307D" w:rsidP="00022273">
            <w:r>
              <w:t>c1</w:t>
            </w:r>
          </w:p>
        </w:tc>
      </w:tr>
      <w:tr w:rsidR="0086307D" w14:paraId="1CBDC71A" w14:textId="77777777" w:rsidTr="008B47CE">
        <w:trPr>
          <w:trHeight w:val="269"/>
          <w:jc w:val="center"/>
        </w:trPr>
        <w:tc>
          <w:tcPr>
            <w:tcW w:w="1539" w:type="dxa"/>
            <w:vMerge/>
          </w:tcPr>
          <w:p w14:paraId="7FBDFE24" w14:textId="77777777" w:rsidR="0086307D" w:rsidRDefault="0086307D" w:rsidP="00022273">
            <w:pPr>
              <w:jc w:val="center"/>
            </w:pPr>
          </w:p>
        </w:tc>
        <w:tc>
          <w:tcPr>
            <w:tcW w:w="2804" w:type="dxa"/>
            <w:gridSpan w:val="2"/>
            <w:vMerge w:val="restart"/>
          </w:tcPr>
          <w:p w14:paraId="36CBA450" w14:textId="77777777" w:rsidR="0086307D" w:rsidRDefault="0086307D" w:rsidP="00022273">
            <w:proofErr w:type="spellStart"/>
            <w:r>
              <w:t>Course_ID</w:t>
            </w:r>
            <w:proofErr w:type="spellEnd"/>
          </w:p>
        </w:tc>
        <w:tc>
          <w:tcPr>
            <w:tcW w:w="658" w:type="dxa"/>
            <w:vMerge w:val="restart"/>
          </w:tcPr>
          <w:p w14:paraId="3D6B6701" w14:textId="77777777" w:rsidR="0086307D" w:rsidRDefault="0086307D" w:rsidP="00022273">
            <w:r>
              <w:t>c1</w:t>
            </w:r>
          </w:p>
        </w:tc>
        <w:tc>
          <w:tcPr>
            <w:tcW w:w="1453" w:type="dxa"/>
            <w:vMerge/>
          </w:tcPr>
          <w:p w14:paraId="5C5B7850" w14:textId="77777777" w:rsidR="0086307D" w:rsidRDefault="0086307D" w:rsidP="00022273"/>
        </w:tc>
        <w:tc>
          <w:tcPr>
            <w:tcW w:w="2854" w:type="dxa"/>
            <w:vMerge/>
          </w:tcPr>
          <w:p w14:paraId="3C2384EE" w14:textId="77777777" w:rsidR="0086307D" w:rsidRDefault="0086307D" w:rsidP="00022273"/>
        </w:tc>
        <w:tc>
          <w:tcPr>
            <w:tcW w:w="692" w:type="dxa"/>
            <w:vMerge/>
          </w:tcPr>
          <w:p w14:paraId="39AF7F92" w14:textId="77777777" w:rsidR="0086307D" w:rsidRDefault="0086307D" w:rsidP="00022273"/>
        </w:tc>
      </w:tr>
      <w:tr w:rsidR="0086307D" w14:paraId="23DE773E" w14:textId="77777777" w:rsidTr="008B47CE">
        <w:trPr>
          <w:trHeight w:val="326"/>
          <w:jc w:val="center"/>
        </w:trPr>
        <w:tc>
          <w:tcPr>
            <w:tcW w:w="1539" w:type="dxa"/>
            <w:vMerge/>
          </w:tcPr>
          <w:p w14:paraId="378BF9BA" w14:textId="77777777" w:rsidR="0086307D" w:rsidRDefault="0086307D" w:rsidP="00022273">
            <w:pPr>
              <w:jc w:val="center"/>
            </w:pPr>
          </w:p>
        </w:tc>
        <w:tc>
          <w:tcPr>
            <w:tcW w:w="2804" w:type="dxa"/>
            <w:gridSpan w:val="2"/>
            <w:vMerge/>
          </w:tcPr>
          <w:p w14:paraId="0FF820C7" w14:textId="77777777" w:rsidR="0086307D" w:rsidRDefault="0086307D" w:rsidP="00022273"/>
        </w:tc>
        <w:tc>
          <w:tcPr>
            <w:tcW w:w="658" w:type="dxa"/>
            <w:vMerge/>
          </w:tcPr>
          <w:p w14:paraId="3D0E1B5B" w14:textId="77777777" w:rsidR="0086307D" w:rsidRDefault="0086307D" w:rsidP="00022273"/>
        </w:tc>
        <w:tc>
          <w:tcPr>
            <w:tcW w:w="1453" w:type="dxa"/>
            <w:vMerge/>
          </w:tcPr>
          <w:p w14:paraId="613C3A36" w14:textId="77777777" w:rsidR="0086307D" w:rsidRDefault="0086307D" w:rsidP="00022273"/>
        </w:tc>
        <w:tc>
          <w:tcPr>
            <w:tcW w:w="2854" w:type="dxa"/>
            <w:vMerge w:val="restart"/>
          </w:tcPr>
          <w:p w14:paraId="5E9226BF" w14:textId="77777777" w:rsidR="0086307D" w:rsidRDefault="0086307D" w:rsidP="00022273">
            <w:proofErr w:type="spellStart"/>
            <w:r>
              <w:t>Section_ID</w:t>
            </w:r>
            <w:proofErr w:type="spellEnd"/>
          </w:p>
        </w:tc>
        <w:tc>
          <w:tcPr>
            <w:tcW w:w="692" w:type="dxa"/>
            <w:vMerge w:val="restart"/>
          </w:tcPr>
          <w:p w14:paraId="27E55444" w14:textId="77777777" w:rsidR="0086307D" w:rsidRDefault="0086307D" w:rsidP="00022273">
            <w:r>
              <w:t>w1</w:t>
            </w:r>
          </w:p>
        </w:tc>
      </w:tr>
      <w:tr w:rsidR="0086307D" w14:paraId="41A00EB2" w14:textId="77777777" w:rsidTr="008B47CE">
        <w:trPr>
          <w:trHeight w:val="269"/>
          <w:jc w:val="center"/>
        </w:trPr>
        <w:tc>
          <w:tcPr>
            <w:tcW w:w="1539" w:type="dxa"/>
            <w:vMerge w:val="restart"/>
          </w:tcPr>
          <w:p w14:paraId="28914464" w14:textId="77777777" w:rsidR="0086307D" w:rsidRDefault="0086307D" w:rsidP="00022273">
            <w:pPr>
              <w:jc w:val="center"/>
            </w:pPr>
          </w:p>
          <w:p w14:paraId="67F97303" w14:textId="77777777" w:rsidR="0086307D" w:rsidRDefault="0086307D" w:rsidP="00022273"/>
          <w:p w14:paraId="67BE2D41" w14:textId="77777777" w:rsidR="0086307D" w:rsidRPr="00D157BE" w:rsidRDefault="0086307D" w:rsidP="00022273">
            <w:r>
              <w:t>School</w:t>
            </w:r>
          </w:p>
        </w:tc>
        <w:tc>
          <w:tcPr>
            <w:tcW w:w="2804" w:type="dxa"/>
            <w:gridSpan w:val="2"/>
            <w:vMerge w:val="restart"/>
          </w:tcPr>
          <w:p w14:paraId="05DAF76D" w14:textId="77777777" w:rsidR="0086307D" w:rsidRDefault="0086307D" w:rsidP="00022273">
            <w:proofErr w:type="spellStart"/>
            <w:r>
              <w:t>School_ID</w:t>
            </w:r>
            <w:proofErr w:type="spellEnd"/>
          </w:p>
        </w:tc>
        <w:tc>
          <w:tcPr>
            <w:tcW w:w="658" w:type="dxa"/>
            <w:vMerge w:val="restart"/>
          </w:tcPr>
          <w:p w14:paraId="3C52B7C9" w14:textId="77777777" w:rsidR="0086307D" w:rsidRDefault="0086307D" w:rsidP="00022273">
            <w:r>
              <w:t>l1</w:t>
            </w:r>
          </w:p>
        </w:tc>
        <w:tc>
          <w:tcPr>
            <w:tcW w:w="1453" w:type="dxa"/>
            <w:vMerge/>
          </w:tcPr>
          <w:p w14:paraId="4C6173C8" w14:textId="77777777" w:rsidR="0086307D" w:rsidRDefault="0086307D" w:rsidP="00022273"/>
        </w:tc>
        <w:tc>
          <w:tcPr>
            <w:tcW w:w="2854" w:type="dxa"/>
            <w:vMerge/>
          </w:tcPr>
          <w:p w14:paraId="51A3B0B9" w14:textId="77777777" w:rsidR="0086307D" w:rsidRDefault="0086307D" w:rsidP="00022273"/>
        </w:tc>
        <w:tc>
          <w:tcPr>
            <w:tcW w:w="692" w:type="dxa"/>
            <w:vMerge/>
          </w:tcPr>
          <w:p w14:paraId="0FBF86B9" w14:textId="77777777" w:rsidR="0086307D" w:rsidRDefault="0086307D" w:rsidP="00022273"/>
        </w:tc>
      </w:tr>
      <w:tr w:rsidR="0086307D" w14:paraId="19024B11" w14:textId="77777777" w:rsidTr="008B47CE">
        <w:trPr>
          <w:trHeight w:val="351"/>
          <w:jc w:val="center"/>
        </w:trPr>
        <w:tc>
          <w:tcPr>
            <w:tcW w:w="1539" w:type="dxa"/>
            <w:vMerge/>
          </w:tcPr>
          <w:p w14:paraId="346091F0" w14:textId="77777777" w:rsidR="0086307D" w:rsidRDefault="0086307D" w:rsidP="00022273">
            <w:pPr>
              <w:jc w:val="center"/>
            </w:pPr>
          </w:p>
        </w:tc>
        <w:tc>
          <w:tcPr>
            <w:tcW w:w="2804" w:type="dxa"/>
            <w:gridSpan w:val="2"/>
            <w:vMerge/>
          </w:tcPr>
          <w:p w14:paraId="77CB84C4" w14:textId="77777777" w:rsidR="0086307D" w:rsidRDefault="0086307D" w:rsidP="00022273"/>
        </w:tc>
        <w:tc>
          <w:tcPr>
            <w:tcW w:w="658" w:type="dxa"/>
            <w:vMerge/>
          </w:tcPr>
          <w:p w14:paraId="55B15893" w14:textId="77777777" w:rsidR="0086307D" w:rsidRDefault="0086307D" w:rsidP="00022273"/>
        </w:tc>
        <w:tc>
          <w:tcPr>
            <w:tcW w:w="1453" w:type="dxa"/>
            <w:vMerge/>
          </w:tcPr>
          <w:p w14:paraId="0F9FE588" w14:textId="77777777" w:rsidR="0086307D" w:rsidRDefault="0086307D" w:rsidP="00022273"/>
        </w:tc>
        <w:tc>
          <w:tcPr>
            <w:tcW w:w="2854" w:type="dxa"/>
            <w:vMerge w:val="restart"/>
          </w:tcPr>
          <w:p w14:paraId="04355BFD" w14:textId="77777777" w:rsidR="0086307D" w:rsidRDefault="0086307D" w:rsidP="00022273">
            <w:r>
              <w:t>Marks</w:t>
            </w:r>
          </w:p>
        </w:tc>
        <w:tc>
          <w:tcPr>
            <w:tcW w:w="692" w:type="dxa"/>
            <w:vMerge w:val="restart"/>
          </w:tcPr>
          <w:p w14:paraId="0E16BAA0" w14:textId="77777777" w:rsidR="0086307D" w:rsidRDefault="0086307D" w:rsidP="00022273">
            <w:r>
              <w:t>m2</w:t>
            </w:r>
          </w:p>
        </w:tc>
      </w:tr>
      <w:tr w:rsidR="0086307D" w14:paraId="6F6A9479" w14:textId="77777777" w:rsidTr="008B47CE">
        <w:trPr>
          <w:trHeight w:val="269"/>
          <w:jc w:val="center"/>
        </w:trPr>
        <w:tc>
          <w:tcPr>
            <w:tcW w:w="1539" w:type="dxa"/>
            <w:vMerge/>
          </w:tcPr>
          <w:p w14:paraId="080694D6" w14:textId="77777777" w:rsidR="0086307D" w:rsidRDefault="0086307D" w:rsidP="00022273">
            <w:pPr>
              <w:jc w:val="center"/>
            </w:pPr>
          </w:p>
        </w:tc>
        <w:tc>
          <w:tcPr>
            <w:tcW w:w="2804" w:type="dxa"/>
            <w:gridSpan w:val="2"/>
            <w:vMerge w:val="restart"/>
          </w:tcPr>
          <w:p w14:paraId="7F88780E" w14:textId="77777777" w:rsidR="0086307D" w:rsidRPr="00D157BE" w:rsidRDefault="0086307D" w:rsidP="00022273">
            <w:proofErr w:type="spellStart"/>
            <w:r>
              <w:t>School_Name</w:t>
            </w:r>
            <w:proofErr w:type="spellEnd"/>
          </w:p>
        </w:tc>
        <w:tc>
          <w:tcPr>
            <w:tcW w:w="658" w:type="dxa"/>
            <w:vMerge w:val="restart"/>
          </w:tcPr>
          <w:p w14:paraId="3172B8A2" w14:textId="77777777" w:rsidR="0086307D" w:rsidRDefault="0086307D" w:rsidP="00022273">
            <w:r>
              <w:t>l2</w:t>
            </w:r>
          </w:p>
        </w:tc>
        <w:tc>
          <w:tcPr>
            <w:tcW w:w="1453" w:type="dxa"/>
            <w:vMerge/>
          </w:tcPr>
          <w:p w14:paraId="1921E8F5" w14:textId="77777777" w:rsidR="0086307D" w:rsidRDefault="0086307D" w:rsidP="00022273"/>
        </w:tc>
        <w:tc>
          <w:tcPr>
            <w:tcW w:w="2854" w:type="dxa"/>
            <w:vMerge/>
          </w:tcPr>
          <w:p w14:paraId="44F2CB22" w14:textId="77777777" w:rsidR="0086307D" w:rsidRDefault="0086307D" w:rsidP="00022273"/>
        </w:tc>
        <w:tc>
          <w:tcPr>
            <w:tcW w:w="692" w:type="dxa"/>
            <w:vMerge/>
          </w:tcPr>
          <w:p w14:paraId="31679FCF" w14:textId="77777777" w:rsidR="0086307D" w:rsidRDefault="0086307D" w:rsidP="00022273"/>
        </w:tc>
      </w:tr>
      <w:tr w:rsidR="0086307D" w14:paraId="3E76E638" w14:textId="77777777" w:rsidTr="008B47CE">
        <w:trPr>
          <w:trHeight w:val="413"/>
          <w:jc w:val="center"/>
        </w:trPr>
        <w:tc>
          <w:tcPr>
            <w:tcW w:w="1539" w:type="dxa"/>
            <w:vMerge/>
          </w:tcPr>
          <w:p w14:paraId="66CEE2B6" w14:textId="77777777" w:rsidR="0086307D" w:rsidRDefault="0086307D" w:rsidP="00022273">
            <w:pPr>
              <w:jc w:val="center"/>
            </w:pPr>
          </w:p>
        </w:tc>
        <w:tc>
          <w:tcPr>
            <w:tcW w:w="2804" w:type="dxa"/>
            <w:gridSpan w:val="2"/>
            <w:vMerge/>
          </w:tcPr>
          <w:p w14:paraId="29DC4A98" w14:textId="77777777" w:rsidR="0086307D" w:rsidRDefault="0086307D" w:rsidP="00022273"/>
        </w:tc>
        <w:tc>
          <w:tcPr>
            <w:tcW w:w="658" w:type="dxa"/>
            <w:vMerge/>
          </w:tcPr>
          <w:p w14:paraId="032660F8" w14:textId="77777777" w:rsidR="0086307D" w:rsidRDefault="0086307D" w:rsidP="00022273"/>
        </w:tc>
        <w:tc>
          <w:tcPr>
            <w:tcW w:w="1453" w:type="dxa"/>
            <w:vMerge/>
          </w:tcPr>
          <w:p w14:paraId="7262C2F6" w14:textId="77777777" w:rsidR="0086307D" w:rsidRDefault="0086307D" w:rsidP="00022273"/>
        </w:tc>
        <w:tc>
          <w:tcPr>
            <w:tcW w:w="2854" w:type="dxa"/>
          </w:tcPr>
          <w:p w14:paraId="51DE5267" w14:textId="77777777" w:rsidR="0086307D" w:rsidRDefault="0086307D" w:rsidP="00022273">
            <w:r>
              <w:t>Evaluation</w:t>
            </w:r>
          </w:p>
        </w:tc>
        <w:tc>
          <w:tcPr>
            <w:tcW w:w="692" w:type="dxa"/>
          </w:tcPr>
          <w:p w14:paraId="590C0DB6" w14:textId="77777777" w:rsidR="0086307D" w:rsidRDefault="0086307D" w:rsidP="00022273">
            <w:r>
              <w:t>n1</w:t>
            </w:r>
          </w:p>
        </w:tc>
      </w:tr>
      <w:tr w:rsidR="0086307D" w14:paraId="194FBF26" w14:textId="77777777" w:rsidTr="008B47CE">
        <w:trPr>
          <w:trHeight w:val="449"/>
          <w:jc w:val="center"/>
        </w:trPr>
        <w:tc>
          <w:tcPr>
            <w:tcW w:w="1539" w:type="dxa"/>
            <w:vMerge w:val="restart"/>
          </w:tcPr>
          <w:p w14:paraId="726AC9C8" w14:textId="77777777" w:rsidR="0086307D" w:rsidRDefault="0086307D" w:rsidP="00022273">
            <w:pPr>
              <w:jc w:val="center"/>
            </w:pPr>
          </w:p>
          <w:p w14:paraId="05CBFCE3" w14:textId="77777777" w:rsidR="0086307D" w:rsidRDefault="0086307D" w:rsidP="00022273"/>
          <w:p w14:paraId="7DB1546C" w14:textId="77777777" w:rsidR="0086307D" w:rsidRPr="00D157BE" w:rsidRDefault="0086307D" w:rsidP="00022273">
            <w:r>
              <w:t>Department</w:t>
            </w:r>
          </w:p>
        </w:tc>
        <w:tc>
          <w:tcPr>
            <w:tcW w:w="2804" w:type="dxa"/>
            <w:gridSpan w:val="2"/>
          </w:tcPr>
          <w:p w14:paraId="1700A9C6" w14:textId="77777777" w:rsidR="0086307D" w:rsidRDefault="0086307D" w:rsidP="00022273">
            <w:proofErr w:type="spellStart"/>
            <w:r>
              <w:t>Department_ID</w:t>
            </w:r>
            <w:proofErr w:type="spellEnd"/>
          </w:p>
        </w:tc>
        <w:tc>
          <w:tcPr>
            <w:tcW w:w="658" w:type="dxa"/>
          </w:tcPr>
          <w:p w14:paraId="0F7DD232" w14:textId="77777777" w:rsidR="0086307D" w:rsidRDefault="0086307D" w:rsidP="00022273">
            <w:r>
              <w:t>d1</w:t>
            </w:r>
          </w:p>
        </w:tc>
        <w:tc>
          <w:tcPr>
            <w:tcW w:w="1453" w:type="dxa"/>
            <w:vMerge w:val="restart"/>
          </w:tcPr>
          <w:p w14:paraId="68F583A8" w14:textId="77777777" w:rsidR="0086307D" w:rsidRDefault="0086307D" w:rsidP="00022273"/>
          <w:p w14:paraId="2DC8A66A" w14:textId="77777777" w:rsidR="0086307D" w:rsidRDefault="0086307D" w:rsidP="00022273"/>
          <w:p w14:paraId="05A4F6F2" w14:textId="77777777" w:rsidR="0086307D" w:rsidRDefault="0086307D" w:rsidP="00022273"/>
          <w:p w14:paraId="24A24B80" w14:textId="77777777" w:rsidR="0086307D" w:rsidRDefault="0086307D" w:rsidP="00022273"/>
          <w:p w14:paraId="01374013" w14:textId="77777777" w:rsidR="0086307D" w:rsidRDefault="0086307D" w:rsidP="00022273"/>
          <w:p w14:paraId="3FA1D2D2" w14:textId="77777777" w:rsidR="0086307D" w:rsidRPr="00AC0FFB" w:rsidRDefault="0086307D" w:rsidP="00022273">
            <w:r>
              <w:t>Section</w:t>
            </w:r>
          </w:p>
        </w:tc>
        <w:tc>
          <w:tcPr>
            <w:tcW w:w="2854" w:type="dxa"/>
          </w:tcPr>
          <w:p w14:paraId="3E21ABCA" w14:textId="77777777" w:rsidR="0086307D" w:rsidRDefault="0086307D" w:rsidP="00022273">
            <w:proofErr w:type="spellStart"/>
            <w:r>
              <w:t>Section_ID</w:t>
            </w:r>
            <w:proofErr w:type="spellEnd"/>
          </w:p>
        </w:tc>
        <w:tc>
          <w:tcPr>
            <w:tcW w:w="692" w:type="dxa"/>
          </w:tcPr>
          <w:p w14:paraId="2CC84019" w14:textId="77777777" w:rsidR="0086307D" w:rsidRDefault="0086307D" w:rsidP="00022273">
            <w:r>
              <w:t>w1</w:t>
            </w:r>
          </w:p>
        </w:tc>
      </w:tr>
      <w:tr w:rsidR="0086307D" w14:paraId="765D6F38" w14:textId="77777777" w:rsidTr="008B47CE">
        <w:trPr>
          <w:trHeight w:val="463"/>
          <w:jc w:val="center"/>
        </w:trPr>
        <w:tc>
          <w:tcPr>
            <w:tcW w:w="1539" w:type="dxa"/>
            <w:vMerge/>
          </w:tcPr>
          <w:p w14:paraId="2364D3E5" w14:textId="77777777" w:rsidR="0086307D" w:rsidRDefault="0086307D" w:rsidP="00022273">
            <w:pPr>
              <w:jc w:val="center"/>
            </w:pPr>
          </w:p>
        </w:tc>
        <w:tc>
          <w:tcPr>
            <w:tcW w:w="2804" w:type="dxa"/>
            <w:gridSpan w:val="2"/>
          </w:tcPr>
          <w:p w14:paraId="6E21CFC8" w14:textId="77777777" w:rsidR="0086307D" w:rsidRDefault="0086307D" w:rsidP="00022273">
            <w:proofErr w:type="spellStart"/>
            <w:r>
              <w:t>Department_Name</w:t>
            </w:r>
            <w:proofErr w:type="spellEnd"/>
          </w:p>
        </w:tc>
        <w:tc>
          <w:tcPr>
            <w:tcW w:w="658" w:type="dxa"/>
          </w:tcPr>
          <w:p w14:paraId="222D1276" w14:textId="77777777" w:rsidR="0086307D" w:rsidRDefault="0086307D" w:rsidP="00022273">
            <w:r>
              <w:t>d2</w:t>
            </w:r>
          </w:p>
        </w:tc>
        <w:tc>
          <w:tcPr>
            <w:tcW w:w="1453" w:type="dxa"/>
            <w:vMerge/>
          </w:tcPr>
          <w:p w14:paraId="3629F470" w14:textId="77777777" w:rsidR="0086307D" w:rsidRDefault="0086307D" w:rsidP="00022273"/>
        </w:tc>
        <w:tc>
          <w:tcPr>
            <w:tcW w:w="2854" w:type="dxa"/>
          </w:tcPr>
          <w:p w14:paraId="02932FAD" w14:textId="77777777" w:rsidR="0086307D" w:rsidRDefault="0086307D" w:rsidP="00022273">
            <w:proofErr w:type="spellStart"/>
            <w:r>
              <w:t>Section_Num</w:t>
            </w:r>
            <w:proofErr w:type="spellEnd"/>
          </w:p>
        </w:tc>
        <w:tc>
          <w:tcPr>
            <w:tcW w:w="692" w:type="dxa"/>
          </w:tcPr>
          <w:p w14:paraId="6398C228" w14:textId="77777777" w:rsidR="0086307D" w:rsidRDefault="0086307D" w:rsidP="00022273">
            <w:r>
              <w:t>w2</w:t>
            </w:r>
          </w:p>
        </w:tc>
      </w:tr>
      <w:tr w:rsidR="0086307D" w14:paraId="5668FC10" w14:textId="77777777" w:rsidTr="008B47CE">
        <w:trPr>
          <w:trHeight w:val="476"/>
          <w:jc w:val="center"/>
        </w:trPr>
        <w:tc>
          <w:tcPr>
            <w:tcW w:w="1539" w:type="dxa"/>
            <w:vMerge/>
          </w:tcPr>
          <w:p w14:paraId="79809D65" w14:textId="77777777" w:rsidR="0086307D" w:rsidRDefault="0086307D" w:rsidP="00022273">
            <w:pPr>
              <w:jc w:val="center"/>
            </w:pPr>
          </w:p>
        </w:tc>
        <w:tc>
          <w:tcPr>
            <w:tcW w:w="2804" w:type="dxa"/>
            <w:gridSpan w:val="2"/>
          </w:tcPr>
          <w:p w14:paraId="562314D1" w14:textId="77777777" w:rsidR="0086307D" w:rsidRDefault="0086307D" w:rsidP="00022273">
            <w:r>
              <w:t>Program</w:t>
            </w:r>
          </w:p>
        </w:tc>
        <w:tc>
          <w:tcPr>
            <w:tcW w:w="658" w:type="dxa"/>
          </w:tcPr>
          <w:p w14:paraId="1AE269C6" w14:textId="77777777" w:rsidR="0086307D" w:rsidRDefault="0086307D" w:rsidP="00022273">
            <w:r>
              <w:t>p1</w:t>
            </w:r>
          </w:p>
        </w:tc>
        <w:tc>
          <w:tcPr>
            <w:tcW w:w="1453" w:type="dxa"/>
            <w:vMerge/>
          </w:tcPr>
          <w:p w14:paraId="7B008E38" w14:textId="77777777" w:rsidR="0086307D" w:rsidRDefault="0086307D" w:rsidP="00022273"/>
        </w:tc>
        <w:tc>
          <w:tcPr>
            <w:tcW w:w="2854" w:type="dxa"/>
          </w:tcPr>
          <w:p w14:paraId="5F5CEA83" w14:textId="77777777" w:rsidR="0086307D" w:rsidRDefault="0086307D" w:rsidP="00022273">
            <w:proofErr w:type="spellStart"/>
            <w:r>
              <w:t>Course_ID</w:t>
            </w:r>
            <w:proofErr w:type="spellEnd"/>
          </w:p>
        </w:tc>
        <w:tc>
          <w:tcPr>
            <w:tcW w:w="692" w:type="dxa"/>
          </w:tcPr>
          <w:p w14:paraId="0A9D7A49" w14:textId="77777777" w:rsidR="0086307D" w:rsidRDefault="0086307D" w:rsidP="00022273">
            <w:r>
              <w:t>c1</w:t>
            </w:r>
          </w:p>
        </w:tc>
      </w:tr>
      <w:tr w:rsidR="0086307D" w14:paraId="622E8CB2" w14:textId="77777777" w:rsidTr="008B47CE">
        <w:trPr>
          <w:trHeight w:val="375"/>
          <w:jc w:val="center"/>
        </w:trPr>
        <w:tc>
          <w:tcPr>
            <w:tcW w:w="1539" w:type="dxa"/>
            <w:vMerge w:val="restart"/>
          </w:tcPr>
          <w:p w14:paraId="149ADED6" w14:textId="77777777" w:rsidR="0086307D" w:rsidRDefault="0086307D" w:rsidP="00022273">
            <w:pPr>
              <w:jc w:val="center"/>
            </w:pPr>
          </w:p>
          <w:p w14:paraId="1463763C" w14:textId="77777777" w:rsidR="0086307D" w:rsidRDefault="0086307D" w:rsidP="00022273"/>
          <w:p w14:paraId="46BBA201" w14:textId="77777777" w:rsidR="0086307D" w:rsidRPr="00D157BE" w:rsidRDefault="0086307D" w:rsidP="00022273">
            <w:r>
              <w:t>Course</w:t>
            </w:r>
          </w:p>
        </w:tc>
        <w:tc>
          <w:tcPr>
            <w:tcW w:w="2804" w:type="dxa"/>
            <w:gridSpan w:val="2"/>
          </w:tcPr>
          <w:p w14:paraId="2742E1C6" w14:textId="77777777" w:rsidR="0086307D" w:rsidRDefault="0086307D" w:rsidP="00022273">
            <w:proofErr w:type="spellStart"/>
            <w:r>
              <w:t>Course_ID</w:t>
            </w:r>
            <w:proofErr w:type="spellEnd"/>
          </w:p>
        </w:tc>
        <w:tc>
          <w:tcPr>
            <w:tcW w:w="658" w:type="dxa"/>
          </w:tcPr>
          <w:p w14:paraId="4BDC2180" w14:textId="77777777" w:rsidR="0086307D" w:rsidRDefault="0086307D" w:rsidP="00022273">
            <w:r>
              <w:t>c1</w:t>
            </w:r>
          </w:p>
        </w:tc>
        <w:tc>
          <w:tcPr>
            <w:tcW w:w="1453" w:type="dxa"/>
            <w:vMerge/>
          </w:tcPr>
          <w:p w14:paraId="56FE0AA8" w14:textId="77777777" w:rsidR="0086307D" w:rsidRDefault="0086307D" w:rsidP="00022273"/>
        </w:tc>
        <w:tc>
          <w:tcPr>
            <w:tcW w:w="2854" w:type="dxa"/>
          </w:tcPr>
          <w:p w14:paraId="6AEBC318" w14:textId="77777777" w:rsidR="0086307D" w:rsidRDefault="0086307D" w:rsidP="00022273">
            <w:proofErr w:type="spellStart"/>
            <w:r>
              <w:t>Enrolment_ID</w:t>
            </w:r>
            <w:proofErr w:type="spellEnd"/>
          </w:p>
        </w:tc>
        <w:tc>
          <w:tcPr>
            <w:tcW w:w="692" w:type="dxa"/>
          </w:tcPr>
          <w:p w14:paraId="71A8576B" w14:textId="77777777" w:rsidR="0086307D" w:rsidRDefault="0086307D" w:rsidP="00022273">
            <w:r>
              <w:t>r1</w:t>
            </w:r>
          </w:p>
        </w:tc>
      </w:tr>
      <w:tr w:rsidR="0086307D" w14:paraId="60DF801C" w14:textId="77777777" w:rsidTr="008B47CE">
        <w:trPr>
          <w:trHeight w:val="450"/>
          <w:jc w:val="center"/>
        </w:trPr>
        <w:tc>
          <w:tcPr>
            <w:tcW w:w="1539" w:type="dxa"/>
            <w:vMerge/>
          </w:tcPr>
          <w:p w14:paraId="2ED86700" w14:textId="77777777" w:rsidR="0086307D" w:rsidRDefault="0086307D" w:rsidP="00022273">
            <w:pPr>
              <w:jc w:val="center"/>
            </w:pPr>
          </w:p>
        </w:tc>
        <w:tc>
          <w:tcPr>
            <w:tcW w:w="2804" w:type="dxa"/>
            <w:gridSpan w:val="2"/>
          </w:tcPr>
          <w:p w14:paraId="3EF438C7" w14:textId="77777777" w:rsidR="0086307D" w:rsidRDefault="0086307D" w:rsidP="00022273">
            <w:proofErr w:type="spellStart"/>
            <w:r>
              <w:t>Course_Name</w:t>
            </w:r>
            <w:proofErr w:type="spellEnd"/>
          </w:p>
        </w:tc>
        <w:tc>
          <w:tcPr>
            <w:tcW w:w="658" w:type="dxa"/>
          </w:tcPr>
          <w:p w14:paraId="3A32F299" w14:textId="77777777" w:rsidR="0086307D" w:rsidRDefault="0086307D" w:rsidP="00022273">
            <w:r>
              <w:t>c2</w:t>
            </w:r>
          </w:p>
        </w:tc>
        <w:tc>
          <w:tcPr>
            <w:tcW w:w="1453" w:type="dxa"/>
            <w:vMerge/>
          </w:tcPr>
          <w:p w14:paraId="4F91BC49" w14:textId="77777777" w:rsidR="0086307D" w:rsidRDefault="0086307D" w:rsidP="00022273"/>
        </w:tc>
        <w:tc>
          <w:tcPr>
            <w:tcW w:w="2854" w:type="dxa"/>
          </w:tcPr>
          <w:p w14:paraId="24F11B28" w14:textId="77777777" w:rsidR="0086307D" w:rsidRDefault="0086307D" w:rsidP="00022273">
            <w:proofErr w:type="spellStart"/>
            <w:r>
              <w:t>Faculty_ID</w:t>
            </w:r>
            <w:proofErr w:type="spellEnd"/>
          </w:p>
        </w:tc>
        <w:tc>
          <w:tcPr>
            <w:tcW w:w="692" w:type="dxa"/>
          </w:tcPr>
          <w:p w14:paraId="50AB90D1" w14:textId="77777777" w:rsidR="0086307D" w:rsidRDefault="0086307D" w:rsidP="00022273">
            <w:r>
              <w:t>f1</w:t>
            </w:r>
          </w:p>
        </w:tc>
      </w:tr>
      <w:tr w:rsidR="0086307D" w14:paraId="11A4D565" w14:textId="77777777" w:rsidTr="008B47CE">
        <w:trPr>
          <w:trHeight w:val="388"/>
          <w:jc w:val="center"/>
        </w:trPr>
        <w:tc>
          <w:tcPr>
            <w:tcW w:w="1539" w:type="dxa"/>
            <w:vMerge/>
          </w:tcPr>
          <w:p w14:paraId="7942985F" w14:textId="77777777" w:rsidR="0086307D" w:rsidRDefault="0086307D" w:rsidP="00022273">
            <w:pPr>
              <w:jc w:val="center"/>
            </w:pPr>
          </w:p>
        </w:tc>
        <w:tc>
          <w:tcPr>
            <w:tcW w:w="2804" w:type="dxa"/>
            <w:gridSpan w:val="2"/>
          </w:tcPr>
          <w:p w14:paraId="0ADC6B6D" w14:textId="77777777" w:rsidR="0086307D" w:rsidRDefault="0086307D" w:rsidP="00022273">
            <w:r>
              <w:t>CO_ID</w:t>
            </w:r>
          </w:p>
        </w:tc>
        <w:tc>
          <w:tcPr>
            <w:tcW w:w="658" w:type="dxa"/>
          </w:tcPr>
          <w:p w14:paraId="4511F243" w14:textId="77777777" w:rsidR="0086307D" w:rsidRDefault="0086307D" w:rsidP="00022273">
            <w:r>
              <w:t>i1</w:t>
            </w:r>
          </w:p>
        </w:tc>
        <w:tc>
          <w:tcPr>
            <w:tcW w:w="1453" w:type="dxa"/>
            <w:vMerge/>
          </w:tcPr>
          <w:p w14:paraId="5C87E0FC" w14:textId="77777777" w:rsidR="0086307D" w:rsidRDefault="0086307D" w:rsidP="00022273"/>
        </w:tc>
        <w:tc>
          <w:tcPr>
            <w:tcW w:w="2854" w:type="dxa"/>
          </w:tcPr>
          <w:p w14:paraId="63CF0BEC" w14:textId="77777777" w:rsidR="0086307D" w:rsidRDefault="0086307D" w:rsidP="00022273">
            <w:r>
              <w:t>Semester</w:t>
            </w:r>
          </w:p>
        </w:tc>
        <w:tc>
          <w:tcPr>
            <w:tcW w:w="692" w:type="dxa"/>
          </w:tcPr>
          <w:p w14:paraId="1909378D" w14:textId="77777777" w:rsidR="0086307D" w:rsidRDefault="0086307D" w:rsidP="00022273">
            <w:r>
              <w:t>w3</w:t>
            </w:r>
          </w:p>
        </w:tc>
      </w:tr>
      <w:tr w:rsidR="0086307D" w14:paraId="79D4DA5F" w14:textId="77777777" w:rsidTr="008B47CE">
        <w:trPr>
          <w:trHeight w:val="409"/>
          <w:jc w:val="center"/>
        </w:trPr>
        <w:tc>
          <w:tcPr>
            <w:tcW w:w="1539" w:type="dxa"/>
            <w:vMerge w:val="restart"/>
          </w:tcPr>
          <w:p w14:paraId="7B9B4DDE" w14:textId="77777777" w:rsidR="0086307D" w:rsidRDefault="0086307D" w:rsidP="00022273">
            <w:pPr>
              <w:spacing w:after="160" w:line="259" w:lineRule="auto"/>
            </w:pPr>
          </w:p>
          <w:p w14:paraId="1007371C" w14:textId="77777777" w:rsidR="0086307D" w:rsidRPr="00461854" w:rsidRDefault="0086307D" w:rsidP="00022273"/>
          <w:p w14:paraId="7FD9F194" w14:textId="77777777" w:rsidR="0086307D" w:rsidRPr="00461854" w:rsidRDefault="0086307D" w:rsidP="00022273"/>
          <w:p w14:paraId="6715B4BF" w14:textId="77777777" w:rsidR="0086307D" w:rsidRDefault="0086307D" w:rsidP="00022273"/>
          <w:p w14:paraId="46C3F880" w14:textId="77777777" w:rsidR="0086307D" w:rsidRPr="00461854" w:rsidRDefault="0086307D" w:rsidP="00022273">
            <w:r>
              <w:t>Enrollment</w:t>
            </w:r>
          </w:p>
        </w:tc>
        <w:tc>
          <w:tcPr>
            <w:tcW w:w="2804" w:type="dxa"/>
            <w:gridSpan w:val="2"/>
          </w:tcPr>
          <w:p w14:paraId="67211CAA" w14:textId="77777777" w:rsidR="0086307D" w:rsidRDefault="0086307D" w:rsidP="00022273">
            <w:pPr>
              <w:spacing w:after="160" w:line="259" w:lineRule="auto"/>
            </w:pPr>
            <w:proofErr w:type="spellStart"/>
            <w:r>
              <w:t>Enrollment_ID</w:t>
            </w:r>
            <w:proofErr w:type="spellEnd"/>
          </w:p>
        </w:tc>
        <w:tc>
          <w:tcPr>
            <w:tcW w:w="658" w:type="dxa"/>
          </w:tcPr>
          <w:p w14:paraId="7C55A19C" w14:textId="77777777" w:rsidR="0086307D" w:rsidRDefault="0086307D" w:rsidP="00022273">
            <w:pPr>
              <w:spacing w:after="160" w:line="259" w:lineRule="auto"/>
            </w:pPr>
            <w:r>
              <w:t>r1</w:t>
            </w:r>
          </w:p>
        </w:tc>
        <w:tc>
          <w:tcPr>
            <w:tcW w:w="1453" w:type="dxa"/>
            <w:vMerge w:val="restart"/>
          </w:tcPr>
          <w:p w14:paraId="7C25E789" w14:textId="77777777" w:rsidR="0086307D" w:rsidRDefault="0086307D" w:rsidP="00022273">
            <w:pPr>
              <w:spacing w:after="160" w:line="259" w:lineRule="auto"/>
            </w:pPr>
          </w:p>
          <w:p w14:paraId="55307B5D" w14:textId="77777777" w:rsidR="0086307D" w:rsidRPr="00461854" w:rsidRDefault="0086307D" w:rsidP="00022273"/>
          <w:p w14:paraId="3FF97DB8" w14:textId="77777777" w:rsidR="0086307D" w:rsidRPr="00461854" w:rsidRDefault="0086307D" w:rsidP="00022273"/>
          <w:p w14:paraId="6158DB00" w14:textId="77777777" w:rsidR="0086307D" w:rsidRPr="00461854" w:rsidRDefault="0086307D" w:rsidP="00022273"/>
          <w:p w14:paraId="28D68311" w14:textId="77777777" w:rsidR="0086307D" w:rsidRDefault="0086307D" w:rsidP="00022273"/>
          <w:p w14:paraId="486EE483" w14:textId="77777777" w:rsidR="0086307D" w:rsidRPr="00461854" w:rsidRDefault="0086307D" w:rsidP="00022273">
            <w:r>
              <w:lastRenderedPageBreak/>
              <w:t>Evaluation</w:t>
            </w:r>
          </w:p>
        </w:tc>
        <w:tc>
          <w:tcPr>
            <w:tcW w:w="2854" w:type="dxa"/>
          </w:tcPr>
          <w:p w14:paraId="61415E6A" w14:textId="77777777" w:rsidR="0086307D" w:rsidRDefault="0086307D" w:rsidP="00022273">
            <w:pPr>
              <w:spacing w:after="160" w:line="259" w:lineRule="auto"/>
            </w:pPr>
            <w:proofErr w:type="spellStart"/>
            <w:r>
              <w:lastRenderedPageBreak/>
              <w:t>Evaluation_Num</w:t>
            </w:r>
            <w:proofErr w:type="spellEnd"/>
          </w:p>
        </w:tc>
        <w:tc>
          <w:tcPr>
            <w:tcW w:w="692" w:type="dxa"/>
          </w:tcPr>
          <w:p w14:paraId="23CFE6C5" w14:textId="77777777" w:rsidR="0086307D" w:rsidRDefault="0086307D" w:rsidP="00022273">
            <w:pPr>
              <w:spacing w:after="160" w:line="259" w:lineRule="auto"/>
            </w:pPr>
            <w:r>
              <w:t>n1</w:t>
            </w:r>
          </w:p>
        </w:tc>
      </w:tr>
      <w:tr w:rsidR="0086307D" w14:paraId="7A0A540A" w14:textId="77777777" w:rsidTr="008B47CE">
        <w:trPr>
          <w:trHeight w:val="401"/>
          <w:jc w:val="center"/>
        </w:trPr>
        <w:tc>
          <w:tcPr>
            <w:tcW w:w="1539" w:type="dxa"/>
            <w:vMerge/>
          </w:tcPr>
          <w:p w14:paraId="75CA614D" w14:textId="77777777" w:rsidR="0086307D" w:rsidRDefault="0086307D" w:rsidP="00022273"/>
        </w:tc>
        <w:tc>
          <w:tcPr>
            <w:tcW w:w="2804" w:type="dxa"/>
            <w:gridSpan w:val="2"/>
          </w:tcPr>
          <w:p w14:paraId="7003AB4D" w14:textId="77777777" w:rsidR="0086307D" w:rsidRDefault="0086307D" w:rsidP="00022273">
            <w:pPr>
              <w:spacing w:after="160" w:line="259" w:lineRule="auto"/>
            </w:pPr>
            <w:proofErr w:type="spellStart"/>
            <w:r>
              <w:t>Student_ID</w:t>
            </w:r>
            <w:proofErr w:type="spellEnd"/>
          </w:p>
        </w:tc>
        <w:tc>
          <w:tcPr>
            <w:tcW w:w="658" w:type="dxa"/>
          </w:tcPr>
          <w:p w14:paraId="57CF8B34" w14:textId="77777777" w:rsidR="0086307D" w:rsidRDefault="0086307D" w:rsidP="00022273">
            <w:pPr>
              <w:spacing w:after="160" w:line="259" w:lineRule="auto"/>
            </w:pPr>
            <w:r>
              <w:t>s1</w:t>
            </w:r>
          </w:p>
        </w:tc>
        <w:tc>
          <w:tcPr>
            <w:tcW w:w="1453" w:type="dxa"/>
            <w:vMerge/>
          </w:tcPr>
          <w:p w14:paraId="501C28D3" w14:textId="77777777" w:rsidR="0086307D" w:rsidRDefault="0086307D" w:rsidP="00022273"/>
        </w:tc>
        <w:tc>
          <w:tcPr>
            <w:tcW w:w="2854" w:type="dxa"/>
            <w:vMerge w:val="restart"/>
          </w:tcPr>
          <w:p w14:paraId="635705CF" w14:textId="77777777" w:rsidR="0086307D" w:rsidRDefault="0086307D" w:rsidP="00022273">
            <w:r>
              <w:t>Assessment</w:t>
            </w:r>
          </w:p>
        </w:tc>
        <w:tc>
          <w:tcPr>
            <w:tcW w:w="692" w:type="dxa"/>
            <w:vMerge w:val="restart"/>
          </w:tcPr>
          <w:p w14:paraId="1C86CA44" w14:textId="77777777" w:rsidR="0086307D" w:rsidRDefault="0086307D" w:rsidP="00022273">
            <w:r>
              <w:t>m1</w:t>
            </w:r>
          </w:p>
        </w:tc>
      </w:tr>
      <w:tr w:rsidR="0086307D" w14:paraId="0ACB323B" w14:textId="77777777" w:rsidTr="008B47CE">
        <w:trPr>
          <w:trHeight w:val="269"/>
          <w:jc w:val="center"/>
        </w:trPr>
        <w:tc>
          <w:tcPr>
            <w:tcW w:w="1539" w:type="dxa"/>
            <w:vMerge/>
          </w:tcPr>
          <w:p w14:paraId="7946EC74" w14:textId="77777777" w:rsidR="0086307D" w:rsidRDefault="0086307D" w:rsidP="00022273"/>
        </w:tc>
        <w:tc>
          <w:tcPr>
            <w:tcW w:w="2804" w:type="dxa"/>
            <w:gridSpan w:val="2"/>
            <w:vMerge w:val="restart"/>
          </w:tcPr>
          <w:p w14:paraId="30EA22D7" w14:textId="77777777" w:rsidR="0086307D" w:rsidRDefault="0086307D" w:rsidP="00022273">
            <w:proofErr w:type="spellStart"/>
            <w:r>
              <w:t>Section_ID</w:t>
            </w:r>
            <w:proofErr w:type="spellEnd"/>
          </w:p>
        </w:tc>
        <w:tc>
          <w:tcPr>
            <w:tcW w:w="658" w:type="dxa"/>
            <w:vMerge w:val="restart"/>
          </w:tcPr>
          <w:p w14:paraId="21475FF5" w14:textId="77777777" w:rsidR="0086307D" w:rsidRDefault="0086307D" w:rsidP="00022273">
            <w:r>
              <w:t>w1</w:t>
            </w:r>
          </w:p>
        </w:tc>
        <w:tc>
          <w:tcPr>
            <w:tcW w:w="1453" w:type="dxa"/>
            <w:vMerge/>
          </w:tcPr>
          <w:p w14:paraId="4A390947" w14:textId="77777777" w:rsidR="0086307D" w:rsidRDefault="0086307D" w:rsidP="00022273"/>
        </w:tc>
        <w:tc>
          <w:tcPr>
            <w:tcW w:w="2854" w:type="dxa"/>
            <w:vMerge/>
          </w:tcPr>
          <w:p w14:paraId="0925C961" w14:textId="77777777" w:rsidR="0086307D" w:rsidRDefault="0086307D" w:rsidP="00022273"/>
        </w:tc>
        <w:tc>
          <w:tcPr>
            <w:tcW w:w="692" w:type="dxa"/>
            <w:vMerge/>
          </w:tcPr>
          <w:p w14:paraId="09AB46E3" w14:textId="77777777" w:rsidR="0086307D" w:rsidRDefault="0086307D" w:rsidP="00022273"/>
        </w:tc>
      </w:tr>
      <w:tr w:rsidR="0086307D" w14:paraId="0320DA76" w14:textId="77777777" w:rsidTr="008B47CE">
        <w:trPr>
          <w:trHeight w:val="374"/>
          <w:jc w:val="center"/>
        </w:trPr>
        <w:tc>
          <w:tcPr>
            <w:tcW w:w="1539" w:type="dxa"/>
            <w:vMerge/>
          </w:tcPr>
          <w:p w14:paraId="3052CB04" w14:textId="77777777" w:rsidR="0086307D" w:rsidRDefault="0086307D" w:rsidP="00022273"/>
        </w:tc>
        <w:tc>
          <w:tcPr>
            <w:tcW w:w="2804" w:type="dxa"/>
            <w:gridSpan w:val="2"/>
            <w:vMerge/>
          </w:tcPr>
          <w:p w14:paraId="73431A2A" w14:textId="77777777" w:rsidR="0086307D" w:rsidRDefault="0086307D" w:rsidP="00022273"/>
        </w:tc>
        <w:tc>
          <w:tcPr>
            <w:tcW w:w="658" w:type="dxa"/>
            <w:vMerge/>
          </w:tcPr>
          <w:p w14:paraId="704FA28F" w14:textId="77777777" w:rsidR="0086307D" w:rsidRDefault="0086307D" w:rsidP="00022273"/>
        </w:tc>
        <w:tc>
          <w:tcPr>
            <w:tcW w:w="1453" w:type="dxa"/>
            <w:vMerge/>
          </w:tcPr>
          <w:p w14:paraId="3A1C37F8" w14:textId="77777777" w:rsidR="0086307D" w:rsidRDefault="0086307D" w:rsidP="00022273"/>
        </w:tc>
        <w:tc>
          <w:tcPr>
            <w:tcW w:w="2854" w:type="dxa"/>
            <w:vMerge w:val="restart"/>
          </w:tcPr>
          <w:p w14:paraId="679BEDD9" w14:textId="77777777" w:rsidR="0086307D" w:rsidRDefault="0086307D" w:rsidP="00022273">
            <w:proofErr w:type="spellStart"/>
            <w:r>
              <w:t>Enrollment_ID</w:t>
            </w:r>
            <w:proofErr w:type="spellEnd"/>
          </w:p>
        </w:tc>
        <w:tc>
          <w:tcPr>
            <w:tcW w:w="692" w:type="dxa"/>
            <w:vMerge w:val="restart"/>
          </w:tcPr>
          <w:p w14:paraId="640085FB" w14:textId="77777777" w:rsidR="0086307D" w:rsidRDefault="0086307D" w:rsidP="00022273">
            <w:r>
              <w:t>r1</w:t>
            </w:r>
          </w:p>
        </w:tc>
      </w:tr>
      <w:tr w:rsidR="0086307D" w14:paraId="464CE143" w14:textId="77777777" w:rsidTr="008B47CE">
        <w:trPr>
          <w:trHeight w:val="443"/>
          <w:jc w:val="center"/>
        </w:trPr>
        <w:tc>
          <w:tcPr>
            <w:tcW w:w="1539" w:type="dxa"/>
            <w:vMerge/>
          </w:tcPr>
          <w:p w14:paraId="1E69800A" w14:textId="77777777" w:rsidR="0086307D" w:rsidRDefault="0086307D" w:rsidP="00022273"/>
        </w:tc>
        <w:tc>
          <w:tcPr>
            <w:tcW w:w="2804" w:type="dxa"/>
            <w:gridSpan w:val="2"/>
            <w:vMerge w:val="restart"/>
          </w:tcPr>
          <w:p w14:paraId="5061C8B1" w14:textId="77777777" w:rsidR="0086307D" w:rsidRDefault="0086307D" w:rsidP="00022273">
            <w:r>
              <w:t>Semester</w:t>
            </w:r>
          </w:p>
        </w:tc>
        <w:tc>
          <w:tcPr>
            <w:tcW w:w="658" w:type="dxa"/>
            <w:vMerge w:val="restart"/>
          </w:tcPr>
          <w:p w14:paraId="525CFC9A" w14:textId="77777777" w:rsidR="0086307D" w:rsidRDefault="0086307D" w:rsidP="00022273">
            <w:r>
              <w:t>w3</w:t>
            </w:r>
          </w:p>
        </w:tc>
        <w:tc>
          <w:tcPr>
            <w:tcW w:w="1453" w:type="dxa"/>
            <w:vMerge/>
          </w:tcPr>
          <w:p w14:paraId="545372AA" w14:textId="77777777" w:rsidR="0086307D" w:rsidRDefault="0086307D" w:rsidP="00022273"/>
        </w:tc>
        <w:tc>
          <w:tcPr>
            <w:tcW w:w="2854" w:type="dxa"/>
            <w:vMerge/>
          </w:tcPr>
          <w:p w14:paraId="2062D1FB" w14:textId="77777777" w:rsidR="0086307D" w:rsidRDefault="0086307D" w:rsidP="00022273"/>
        </w:tc>
        <w:tc>
          <w:tcPr>
            <w:tcW w:w="692" w:type="dxa"/>
            <w:vMerge/>
          </w:tcPr>
          <w:p w14:paraId="0A1E4515" w14:textId="77777777" w:rsidR="0086307D" w:rsidRDefault="0086307D" w:rsidP="00022273"/>
        </w:tc>
      </w:tr>
      <w:tr w:rsidR="0086307D" w14:paraId="100A6B97" w14:textId="77777777" w:rsidTr="008B47CE">
        <w:trPr>
          <w:trHeight w:val="269"/>
          <w:jc w:val="center"/>
        </w:trPr>
        <w:tc>
          <w:tcPr>
            <w:tcW w:w="1539" w:type="dxa"/>
            <w:vMerge/>
          </w:tcPr>
          <w:p w14:paraId="0E6AAEBF" w14:textId="77777777" w:rsidR="0086307D" w:rsidRDefault="0086307D" w:rsidP="00022273"/>
        </w:tc>
        <w:tc>
          <w:tcPr>
            <w:tcW w:w="2804" w:type="dxa"/>
            <w:gridSpan w:val="2"/>
            <w:vMerge/>
          </w:tcPr>
          <w:p w14:paraId="2DBE7BFA" w14:textId="77777777" w:rsidR="0086307D" w:rsidRDefault="0086307D" w:rsidP="00022273"/>
        </w:tc>
        <w:tc>
          <w:tcPr>
            <w:tcW w:w="658" w:type="dxa"/>
            <w:vMerge/>
          </w:tcPr>
          <w:p w14:paraId="7FA6EE33" w14:textId="77777777" w:rsidR="0086307D" w:rsidRDefault="0086307D" w:rsidP="00022273"/>
        </w:tc>
        <w:tc>
          <w:tcPr>
            <w:tcW w:w="1453" w:type="dxa"/>
            <w:vMerge/>
          </w:tcPr>
          <w:p w14:paraId="420D0633" w14:textId="77777777" w:rsidR="0086307D" w:rsidRDefault="0086307D" w:rsidP="00022273"/>
        </w:tc>
        <w:tc>
          <w:tcPr>
            <w:tcW w:w="2854" w:type="dxa"/>
            <w:vMerge w:val="restart"/>
          </w:tcPr>
          <w:p w14:paraId="08B3AD1F" w14:textId="77777777" w:rsidR="0086307D" w:rsidRDefault="0086307D" w:rsidP="00022273">
            <w:proofErr w:type="spellStart"/>
            <w:r>
              <w:t>Obtain_Marks</w:t>
            </w:r>
            <w:proofErr w:type="spellEnd"/>
          </w:p>
        </w:tc>
        <w:tc>
          <w:tcPr>
            <w:tcW w:w="692" w:type="dxa"/>
            <w:vMerge w:val="restart"/>
          </w:tcPr>
          <w:p w14:paraId="70052286" w14:textId="77777777" w:rsidR="0086307D" w:rsidRDefault="0086307D" w:rsidP="00022273">
            <w:r>
              <w:t>n2</w:t>
            </w:r>
          </w:p>
        </w:tc>
      </w:tr>
      <w:tr w:rsidR="0086307D" w14:paraId="27A7BA39" w14:textId="77777777" w:rsidTr="008B47CE">
        <w:trPr>
          <w:trHeight w:val="651"/>
          <w:jc w:val="center"/>
        </w:trPr>
        <w:tc>
          <w:tcPr>
            <w:tcW w:w="1539" w:type="dxa"/>
            <w:vMerge/>
          </w:tcPr>
          <w:p w14:paraId="7ACE2B89" w14:textId="77777777" w:rsidR="0086307D" w:rsidRDefault="0086307D" w:rsidP="00022273"/>
        </w:tc>
        <w:tc>
          <w:tcPr>
            <w:tcW w:w="2804" w:type="dxa"/>
            <w:gridSpan w:val="2"/>
          </w:tcPr>
          <w:p w14:paraId="52692300" w14:textId="77777777" w:rsidR="0086307D" w:rsidRDefault="0086307D" w:rsidP="00022273">
            <w:r>
              <w:t>Year</w:t>
            </w:r>
          </w:p>
        </w:tc>
        <w:tc>
          <w:tcPr>
            <w:tcW w:w="658" w:type="dxa"/>
          </w:tcPr>
          <w:p w14:paraId="26709723" w14:textId="77777777" w:rsidR="0086307D" w:rsidRDefault="0086307D" w:rsidP="00022273">
            <w:r>
              <w:t>r2</w:t>
            </w:r>
          </w:p>
        </w:tc>
        <w:tc>
          <w:tcPr>
            <w:tcW w:w="1453" w:type="dxa"/>
            <w:vMerge/>
          </w:tcPr>
          <w:p w14:paraId="4862CEEA" w14:textId="77777777" w:rsidR="0086307D" w:rsidRDefault="0086307D" w:rsidP="00022273"/>
        </w:tc>
        <w:tc>
          <w:tcPr>
            <w:tcW w:w="2854" w:type="dxa"/>
            <w:vMerge/>
          </w:tcPr>
          <w:p w14:paraId="11A8BF80" w14:textId="77777777" w:rsidR="0086307D" w:rsidRDefault="0086307D" w:rsidP="00022273"/>
        </w:tc>
        <w:tc>
          <w:tcPr>
            <w:tcW w:w="692" w:type="dxa"/>
            <w:vMerge/>
          </w:tcPr>
          <w:p w14:paraId="11C758D6" w14:textId="77777777" w:rsidR="0086307D" w:rsidRDefault="0086307D" w:rsidP="00022273"/>
        </w:tc>
      </w:tr>
      <w:tr w:rsidR="0086307D" w14:paraId="07CBFCB1" w14:textId="77777777" w:rsidTr="008B47CE">
        <w:tblPrEx>
          <w:tblLook w:val="0000" w:firstRow="0" w:lastRow="0" w:firstColumn="0" w:lastColumn="0" w:noHBand="0" w:noVBand="0"/>
        </w:tblPrEx>
        <w:trPr>
          <w:gridAfter w:val="3"/>
          <w:wAfter w:w="4999" w:type="dxa"/>
          <w:trHeight w:val="423"/>
          <w:jc w:val="center"/>
        </w:trPr>
        <w:tc>
          <w:tcPr>
            <w:tcW w:w="1539" w:type="dxa"/>
            <w:vMerge w:val="restart"/>
          </w:tcPr>
          <w:p w14:paraId="689FE430" w14:textId="77777777" w:rsidR="0086307D" w:rsidRDefault="0086307D" w:rsidP="00022273">
            <w:pPr>
              <w:ind w:left="-5"/>
              <w:rPr>
                <w:b/>
                <w:bCs/>
                <w:sz w:val="40"/>
                <w:szCs w:val="40"/>
              </w:rPr>
            </w:pPr>
          </w:p>
          <w:p w14:paraId="5901EA37" w14:textId="77777777" w:rsidR="0086307D" w:rsidRPr="006B5567" w:rsidRDefault="0086307D" w:rsidP="00022273">
            <w:pPr>
              <w:spacing w:after="160" w:line="259" w:lineRule="auto"/>
              <w:ind w:left="-5"/>
            </w:pPr>
          </w:p>
          <w:p w14:paraId="39832595" w14:textId="77777777" w:rsidR="0086307D" w:rsidRPr="006B5567" w:rsidRDefault="0086307D" w:rsidP="00022273">
            <w:pPr>
              <w:spacing w:after="160" w:line="259" w:lineRule="auto"/>
              <w:ind w:left="-5"/>
            </w:pPr>
            <w:proofErr w:type="spellStart"/>
            <w:r w:rsidRPr="006B5567">
              <w:t>CourseGPA</w:t>
            </w:r>
            <w:proofErr w:type="spellEnd"/>
          </w:p>
        </w:tc>
        <w:tc>
          <w:tcPr>
            <w:tcW w:w="2783" w:type="dxa"/>
          </w:tcPr>
          <w:p w14:paraId="7745AAA7" w14:textId="77777777" w:rsidR="0086307D" w:rsidRPr="006B5567" w:rsidRDefault="0086307D" w:rsidP="00022273">
            <w:proofErr w:type="spellStart"/>
            <w:r>
              <w:t>Student</w:t>
            </w:r>
            <w:r>
              <w:softHyphen/>
              <w:t>_ID</w:t>
            </w:r>
            <w:proofErr w:type="spellEnd"/>
          </w:p>
        </w:tc>
        <w:tc>
          <w:tcPr>
            <w:tcW w:w="679" w:type="dxa"/>
            <w:gridSpan w:val="2"/>
          </w:tcPr>
          <w:p w14:paraId="46B0CD97" w14:textId="77777777" w:rsidR="0086307D" w:rsidRPr="0021588F" w:rsidRDefault="0086307D" w:rsidP="00022273">
            <w:pPr>
              <w:ind w:left="-5"/>
            </w:pPr>
            <w:r w:rsidRPr="0021588F">
              <w:t>s1</w:t>
            </w:r>
          </w:p>
        </w:tc>
      </w:tr>
      <w:tr w:rsidR="0086307D" w14:paraId="2787D54D" w14:textId="77777777" w:rsidTr="008B47CE">
        <w:tblPrEx>
          <w:tblLook w:val="0000" w:firstRow="0" w:lastRow="0" w:firstColumn="0" w:lastColumn="0" w:noHBand="0" w:noVBand="0"/>
        </w:tblPrEx>
        <w:trPr>
          <w:gridAfter w:val="3"/>
          <w:wAfter w:w="4999" w:type="dxa"/>
          <w:trHeight w:val="456"/>
          <w:jc w:val="center"/>
        </w:trPr>
        <w:tc>
          <w:tcPr>
            <w:tcW w:w="1539" w:type="dxa"/>
            <w:vMerge/>
          </w:tcPr>
          <w:p w14:paraId="37A9B5D1" w14:textId="77777777" w:rsidR="0086307D" w:rsidRDefault="0086307D" w:rsidP="00022273">
            <w:pPr>
              <w:ind w:left="-5"/>
              <w:rPr>
                <w:b/>
                <w:bCs/>
                <w:sz w:val="40"/>
                <w:szCs w:val="40"/>
              </w:rPr>
            </w:pPr>
          </w:p>
        </w:tc>
        <w:tc>
          <w:tcPr>
            <w:tcW w:w="2783" w:type="dxa"/>
          </w:tcPr>
          <w:p w14:paraId="04B0F084" w14:textId="77777777" w:rsidR="0086307D" w:rsidRPr="005A4D18" w:rsidRDefault="0086307D" w:rsidP="00022273">
            <w:proofErr w:type="spellStart"/>
            <w:r w:rsidRPr="005A4D18">
              <w:t>Course</w:t>
            </w:r>
            <w:r>
              <w:t>_ID</w:t>
            </w:r>
            <w:proofErr w:type="spellEnd"/>
          </w:p>
        </w:tc>
        <w:tc>
          <w:tcPr>
            <w:tcW w:w="679" w:type="dxa"/>
            <w:gridSpan w:val="2"/>
          </w:tcPr>
          <w:p w14:paraId="1307A669" w14:textId="77777777" w:rsidR="0086307D" w:rsidRPr="0021588F" w:rsidRDefault="0086307D" w:rsidP="00022273">
            <w:pPr>
              <w:ind w:left="-5"/>
            </w:pPr>
            <w:r w:rsidRPr="0021588F">
              <w:t>c1</w:t>
            </w:r>
          </w:p>
        </w:tc>
      </w:tr>
      <w:tr w:rsidR="0086307D" w14:paraId="1D5AEF1D" w14:textId="77777777" w:rsidTr="008B47CE">
        <w:tblPrEx>
          <w:tblLook w:val="0000" w:firstRow="0" w:lastRow="0" w:firstColumn="0" w:lastColumn="0" w:noHBand="0" w:noVBand="0"/>
        </w:tblPrEx>
        <w:trPr>
          <w:gridAfter w:val="3"/>
          <w:wAfter w:w="4999" w:type="dxa"/>
          <w:trHeight w:val="512"/>
          <w:jc w:val="center"/>
        </w:trPr>
        <w:tc>
          <w:tcPr>
            <w:tcW w:w="1539" w:type="dxa"/>
            <w:vMerge/>
          </w:tcPr>
          <w:p w14:paraId="210EA592" w14:textId="77777777" w:rsidR="0086307D" w:rsidRDefault="0086307D" w:rsidP="00022273">
            <w:pPr>
              <w:ind w:left="-5"/>
              <w:rPr>
                <w:b/>
                <w:bCs/>
                <w:sz w:val="40"/>
                <w:szCs w:val="40"/>
              </w:rPr>
            </w:pPr>
          </w:p>
        </w:tc>
        <w:tc>
          <w:tcPr>
            <w:tcW w:w="2783" w:type="dxa"/>
          </w:tcPr>
          <w:p w14:paraId="49F2872A" w14:textId="77777777" w:rsidR="0086307D" w:rsidRPr="005A4D18" w:rsidRDefault="0086307D" w:rsidP="00022273">
            <w:proofErr w:type="spellStart"/>
            <w:r w:rsidRPr="005A4D18">
              <w:t>Section</w:t>
            </w:r>
            <w:r>
              <w:t>_Num</w:t>
            </w:r>
            <w:proofErr w:type="spellEnd"/>
          </w:p>
        </w:tc>
        <w:tc>
          <w:tcPr>
            <w:tcW w:w="679" w:type="dxa"/>
            <w:gridSpan w:val="2"/>
          </w:tcPr>
          <w:p w14:paraId="783827C7" w14:textId="77777777" w:rsidR="0086307D" w:rsidRPr="0021588F" w:rsidRDefault="0086307D" w:rsidP="00022273">
            <w:pPr>
              <w:ind w:left="-5"/>
            </w:pPr>
            <w:r w:rsidRPr="0021588F">
              <w:t>w2</w:t>
            </w:r>
          </w:p>
        </w:tc>
      </w:tr>
      <w:tr w:rsidR="0086307D" w14:paraId="15A625D1" w14:textId="77777777" w:rsidTr="008B47CE">
        <w:tblPrEx>
          <w:tblLook w:val="0000" w:firstRow="0" w:lastRow="0" w:firstColumn="0" w:lastColumn="0" w:noHBand="0" w:noVBand="0"/>
        </w:tblPrEx>
        <w:trPr>
          <w:gridAfter w:val="3"/>
          <w:wAfter w:w="4999" w:type="dxa"/>
          <w:trHeight w:val="443"/>
          <w:jc w:val="center"/>
        </w:trPr>
        <w:tc>
          <w:tcPr>
            <w:tcW w:w="1539" w:type="dxa"/>
            <w:vMerge/>
          </w:tcPr>
          <w:p w14:paraId="4493DBB7" w14:textId="77777777" w:rsidR="0086307D" w:rsidRDefault="0086307D" w:rsidP="00022273">
            <w:pPr>
              <w:ind w:left="-5"/>
              <w:rPr>
                <w:b/>
                <w:bCs/>
                <w:sz w:val="40"/>
                <w:szCs w:val="40"/>
              </w:rPr>
            </w:pPr>
          </w:p>
        </w:tc>
        <w:tc>
          <w:tcPr>
            <w:tcW w:w="2783" w:type="dxa"/>
          </w:tcPr>
          <w:p w14:paraId="7760CD73" w14:textId="77777777" w:rsidR="0086307D" w:rsidRPr="005A4D18" w:rsidRDefault="0086307D" w:rsidP="00022273">
            <w:r w:rsidRPr="005A4D18">
              <w:t>Year</w:t>
            </w:r>
          </w:p>
        </w:tc>
        <w:tc>
          <w:tcPr>
            <w:tcW w:w="679" w:type="dxa"/>
            <w:gridSpan w:val="2"/>
          </w:tcPr>
          <w:p w14:paraId="57B6AA0A" w14:textId="77777777" w:rsidR="0086307D" w:rsidRPr="0021588F" w:rsidRDefault="0086307D" w:rsidP="00022273">
            <w:pPr>
              <w:ind w:left="-5"/>
            </w:pPr>
            <w:r w:rsidRPr="0021588F">
              <w:t>r2</w:t>
            </w:r>
          </w:p>
        </w:tc>
      </w:tr>
      <w:tr w:rsidR="0086307D" w14:paraId="38528468" w14:textId="77777777" w:rsidTr="008B47CE">
        <w:tblPrEx>
          <w:tblLook w:val="0000" w:firstRow="0" w:lastRow="0" w:firstColumn="0" w:lastColumn="0" w:noHBand="0" w:noVBand="0"/>
        </w:tblPrEx>
        <w:trPr>
          <w:gridAfter w:val="3"/>
          <w:wAfter w:w="4999" w:type="dxa"/>
          <w:trHeight w:val="485"/>
          <w:jc w:val="center"/>
        </w:trPr>
        <w:tc>
          <w:tcPr>
            <w:tcW w:w="1539" w:type="dxa"/>
            <w:vMerge/>
          </w:tcPr>
          <w:p w14:paraId="220570C9" w14:textId="77777777" w:rsidR="0086307D" w:rsidRDefault="0086307D" w:rsidP="00022273">
            <w:pPr>
              <w:ind w:left="-5"/>
              <w:rPr>
                <w:b/>
                <w:bCs/>
                <w:sz w:val="40"/>
                <w:szCs w:val="40"/>
              </w:rPr>
            </w:pPr>
          </w:p>
        </w:tc>
        <w:tc>
          <w:tcPr>
            <w:tcW w:w="2783" w:type="dxa"/>
          </w:tcPr>
          <w:p w14:paraId="45C488CA" w14:textId="77777777" w:rsidR="0086307D" w:rsidRPr="005A4D18" w:rsidRDefault="0086307D" w:rsidP="00022273">
            <w:r w:rsidRPr="005A4D18">
              <w:t>Semester</w:t>
            </w:r>
          </w:p>
        </w:tc>
        <w:tc>
          <w:tcPr>
            <w:tcW w:w="679" w:type="dxa"/>
            <w:gridSpan w:val="2"/>
          </w:tcPr>
          <w:p w14:paraId="1FC088F3" w14:textId="77777777" w:rsidR="0086307D" w:rsidRPr="0021588F" w:rsidRDefault="0086307D" w:rsidP="00022273">
            <w:pPr>
              <w:ind w:left="-5"/>
            </w:pPr>
            <w:r w:rsidRPr="0021588F">
              <w:t>w3</w:t>
            </w:r>
          </w:p>
        </w:tc>
      </w:tr>
      <w:tr w:rsidR="0086307D" w14:paraId="08D503A0" w14:textId="77777777" w:rsidTr="008B47CE">
        <w:tblPrEx>
          <w:tblLook w:val="0000" w:firstRow="0" w:lastRow="0" w:firstColumn="0" w:lastColumn="0" w:noHBand="0" w:noVBand="0"/>
        </w:tblPrEx>
        <w:trPr>
          <w:gridAfter w:val="3"/>
          <w:wAfter w:w="4999" w:type="dxa"/>
          <w:trHeight w:val="485"/>
          <w:jc w:val="center"/>
        </w:trPr>
        <w:tc>
          <w:tcPr>
            <w:tcW w:w="1539" w:type="dxa"/>
            <w:vMerge/>
          </w:tcPr>
          <w:p w14:paraId="50AE511D" w14:textId="77777777" w:rsidR="0086307D" w:rsidRDefault="0086307D" w:rsidP="00022273">
            <w:pPr>
              <w:ind w:left="-5"/>
              <w:rPr>
                <w:b/>
                <w:bCs/>
                <w:sz w:val="40"/>
                <w:szCs w:val="40"/>
              </w:rPr>
            </w:pPr>
          </w:p>
        </w:tc>
        <w:tc>
          <w:tcPr>
            <w:tcW w:w="2783" w:type="dxa"/>
          </w:tcPr>
          <w:p w14:paraId="4A6A9C60" w14:textId="77777777" w:rsidR="0086307D" w:rsidRPr="005A4D18" w:rsidRDefault="0086307D" w:rsidP="00022273">
            <w:r w:rsidRPr="005A4D18">
              <w:t>Grade</w:t>
            </w:r>
          </w:p>
        </w:tc>
        <w:tc>
          <w:tcPr>
            <w:tcW w:w="679" w:type="dxa"/>
            <w:gridSpan w:val="2"/>
          </w:tcPr>
          <w:p w14:paraId="76FDFCB8" w14:textId="77777777" w:rsidR="0086307D" w:rsidRPr="0021588F" w:rsidRDefault="0086307D" w:rsidP="00022273">
            <w:pPr>
              <w:ind w:left="-5"/>
            </w:pPr>
            <w:r w:rsidRPr="0021588F">
              <w:t>g1</w:t>
            </w:r>
          </w:p>
        </w:tc>
      </w:tr>
    </w:tbl>
    <w:tbl>
      <w:tblPr>
        <w:tblStyle w:val="TableGrid"/>
        <w:tblpPr w:leftFromText="180" w:rightFromText="180" w:vertAnchor="text" w:horzAnchor="margin" w:tblpXSpec="center" w:tblpY="651"/>
        <w:tblW w:w="10138" w:type="dxa"/>
        <w:tblLook w:val="04A0" w:firstRow="1" w:lastRow="0" w:firstColumn="1" w:lastColumn="0" w:noHBand="0" w:noVBand="1"/>
      </w:tblPr>
      <w:tblGrid>
        <w:gridCol w:w="805"/>
        <w:gridCol w:w="4266"/>
        <w:gridCol w:w="814"/>
        <w:gridCol w:w="4253"/>
      </w:tblGrid>
      <w:tr w:rsidR="0086307D" w14:paraId="380BB2BA" w14:textId="77777777" w:rsidTr="008B47CE">
        <w:trPr>
          <w:trHeight w:val="489"/>
        </w:trPr>
        <w:tc>
          <w:tcPr>
            <w:tcW w:w="805" w:type="dxa"/>
          </w:tcPr>
          <w:p w14:paraId="6EF8D070" w14:textId="77777777" w:rsidR="0086307D" w:rsidRDefault="0086307D" w:rsidP="00022273">
            <w:pPr>
              <w:spacing w:after="160" w:line="259" w:lineRule="auto"/>
            </w:pPr>
            <w:r>
              <w:t>u1</w:t>
            </w:r>
          </w:p>
        </w:tc>
        <w:tc>
          <w:tcPr>
            <w:tcW w:w="4264" w:type="dxa"/>
          </w:tcPr>
          <w:p w14:paraId="5A61452F" w14:textId="77777777" w:rsidR="0086307D" w:rsidRDefault="0086307D" w:rsidP="00022273">
            <w:pPr>
              <w:spacing w:after="160" w:line="259" w:lineRule="auto"/>
            </w:pPr>
            <w:r>
              <w:t>u</w:t>
            </w:r>
            <w:proofErr w:type="gramStart"/>
            <w:r>
              <w:t>2,u</w:t>
            </w:r>
            <w:proofErr w:type="gramEnd"/>
            <w:r>
              <w:t>3,u4,u5,s1,a1,f1</w:t>
            </w:r>
          </w:p>
        </w:tc>
        <w:tc>
          <w:tcPr>
            <w:tcW w:w="814" w:type="dxa"/>
          </w:tcPr>
          <w:p w14:paraId="60A7F683" w14:textId="77777777" w:rsidR="0086307D" w:rsidRDefault="0086307D" w:rsidP="00022273">
            <w:pPr>
              <w:spacing w:after="160" w:line="259" w:lineRule="auto"/>
            </w:pPr>
            <w:r>
              <w:t>p1</w:t>
            </w:r>
          </w:p>
        </w:tc>
        <w:tc>
          <w:tcPr>
            <w:tcW w:w="4255" w:type="dxa"/>
          </w:tcPr>
          <w:p w14:paraId="26A8E2A6" w14:textId="77777777" w:rsidR="0086307D" w:rsidRDefault="0086307D" w:rsidP="00022273">
            <w:pPr>
              <w:spacing w:after="160" w:line="259" w:lineRule="auto"/>
            </w:pPr>
            <w:r>
              <w:t>p</w:t>
            </w:r>
            <w:proofErr w:type="gramStart"/>
            <w:r>
              <w:t>2,o</w:t>
            </w:r>
            <w:proofErr w:type="gramEnd"/>
            <w:r>
              <w:t>1,c1</w:t>
            </w:r>
          </w:p>
        </w:tc>
      </w:tr>
      <w:tr w:rsidR="0086307D" w14:paraId="641DB6BA" w14:textId="77777777" w:rsidTr="008B47CE">
        <w:trPr>
          <w:trHeight w:val="503"/>
        </w:trPr>
        <w:tc>
          <w:tcPr>
            <w:tcW w:w="805" w:type="dxa"/>
          </w:tcPr>
          <w:p w14:paraId="33D45ACB" w14:textId="77777777" w:rsidR="0086307D" w:rsidRDefault="0086307D" w:rsidP="00022273">
            <w:pPr>
              <w:spacing w:after="160" w:line="259" w:lineRule="auto"/>
            </w:pPr>
            <w:r>
              <w:t>s1</w:t>
            </w:r>
          </w:p>
        </w:tc>
        <w:tc>
          <w:tcPr>
            <w:tcW w:w="4264" w:type="dxa"/>
          </w:tcPr>
          <w:p w14:paraId="74ABF3B0" w14:textId="77777777" w:rsidR="0086307D" w:rsidRDefault="0086307D" w:rsidP="00022273">
            <w:pPr>
              <w:spacing w:after="160" w:line="259" w:lineRule="auto"/>
            </w:pPr>
            <w:r>
              <w:t>d1</w:t>
            </w:r>
          </w:p>
        </w:tc>
        <w:tc>
          <w:tcPr>
            <w:tcW w:w="814" w:type="dxa"/>
          </w:tcPr>
          <w:p w14:paraId="03B08DE5" w14:textId="77777777" w:rsidR="0086307D" w:rsidRDefault="0086307D" w:rsidP="00022273">
            <w:pPr>
              <w:spacing w:after="160" w:line="259" w:lineRule="auto"/>
            </w:pPr>
            <w:r>
              <w:t>o1</w:t>
            </w:r>
          </w:p>
        </w:tc>
        <w:tc>
          <w:tcPr>
            <w:tcW w:w="4255" w:type="dxa"/>
          </w:tcPr>
          <w:p w14:paraId="27402D7C" w14:textId="77777777" w:rsidR="0086307D" w:rsidRDefault="0086307D" w:rsidP="00022273">
            <w:pPr>
              <w:spacing w:after="160" w:line="259" w:lineRule="auto"/>
            </w:pPr>
            <w:r>
              <w:t>o</w:t>
            </w:r>
            <w:proofErr w:type="gramStart"/>
            <w:r>
              <w:t>2,p</w:t>
            </w:r>
            <w:proofErr w:type="gramEnd"/>
            <w:r>
              <w:t>1,c1</w:t>
            </w:r>
          </w:p>
        </w:tc>
      </w:tr>
      <w:tr w:rsidR="0086307D" w14:paraId="2788DCBC" w14:textId="77777777" w:rsidTr="008B47CE">
        <w:trPr>
          <w:trHeight w:val="489"/>
        </w:trPr>
        <w:tc>
          <w:tcPr>
            <w:tcW w:w="805" w:type="dxa"/>
          </w:tcPr>
          <w:p w14:paraId="62F7DEC0" w14:textId="77777777" w:rsidR="0086307D" w:rsidRDefault="0086307D" w:rsidP="00022273">
            <w:pPr>
              <w:spacing w:after="160" w:line="259" w:lineRule="auto"/>
            </w:pPr>
            <w:r>
              <w:t>f1</w:t>
            </w:r>
          </w:p>
        </w:tc>
        <w:tc>
          <w:tcPr>
            <w:tcW w:w="4264" w:type="dxa"/>
          </w:tcPr>
          <w:p w14:paraId="5A295C24" w14:textId="77777777" w:rsidR="0086307D" w:rsidRDefault="0086307D" w:rsidP="00022273">
            <w:pPr>
              <w:spacing w:after="160" w:line="259" w:lineRule="auto"/>
            </w:pPr>
            <w:r>
              <w:t>d</w:t>
            </w:r>
            <w:proofErr w:type="gramStart"/>
            <w:r>
              <w:t>1,w</w:t>
            </w:r>
            <w:proofErr w:type="gramEnd"/>
            <w:r>
              <w:t>1</w:t>
            </w:r>
          </w:p>
        </w:tc>
        <w:tc>
          <w:tcPr>
            <w:tcW w:w="814" w:type="dxa"/>
          </w:tcPr>
          <w:p w14:paraId="7FC0BC99" w14:textId="77777777" w:rsidR="0086307D" w:rsidRDefault="0086307D" w:rsidP="00022273">
            <w:pPr>
              <w:spacing w:after="160" w:line="259" w:lineRule="auto"/>
            </w:pPr>
            <w:r>
              <w:t>i1</w:t>
            </w:r>
          </w:p>
        </w:tc>
        <w:tc>
          <w:tcPr>
            <w:tcW w:w="4255" w:type="dxa"/>
          </w:tcPr>
          <w:p w14:paraId="20102C86" w14:textId="77777777" w:rsidR="0086307D" w:rsidRDefault="0086307D" w:rsidP="00022273">
            <w:pPr>
              <w:spacing w:after="160" w:line="259" w:lineRule="auto"/>
            </w:pPr>
            <w:r>
              <w:t>i</w:t>
            </w:r>
            <w:proofErr w:type="gramStart"/>
            <w:r>
              <w:t>2,c</w:t>
            </w:r>
            <w:proofErr w:type="gramEnd"/>
            <w:r>
              <w:t>1,o1</w:t>
            </w:r>
          </w:p>
        </w:tc>
      </w:tr>
      <w:tr w:rsidR="0086307D" w14:paraId="253CA75A" w14:textId="77777777" w:rsidTr="008B47CE">
        <w:trPr>
          <w:trHeight w:val="503"/>
        </w:trPr>
        <w:tc>
          <w:tcPr>
            <w:tcW w:w="805" w:type="dxa"/>
          </w:tcPr>
          <w:p w14:paraId="4888D9C9" w14:textId="77777777" w:rsidR="0086307D" w:rsidRDefault="0086307D" w:rsidP="00022273">
            <w:pPr>
              <w:spacing w:after="160" w:line="259" w:lineRule="auto"/>
            </w:pPr>
            <w:r>
              <w:t>a1</w:t>
            </w:r>
          </w:p>
        </w:tc>
        <w:tc>
          <w:tcPr>
            <w:tcW w:w="4264" w:type="dxa"/>
          </w:tcPr>
          <w:p w14:paraId="4517C46B" w14:textId="77777777" w:rsidR="0086307D" w:rsidRDefault="0086307D" w:rsidP="00022273">
            <w:pPr>
              <w:spacing w:after="160" w:line="259" w:lineRule="auto"/>
            </w:pPr>
            <w:r>
              <w:t>l</w:t>
            </w:r>
            <w:proofErr w:type="gramStart"/>
            <w:r>
              <w:t>1,d</w:t>
            </w:r>
            <w:proofErr w:type="gramEnd"/>
            <w:r>
              <w:t>1,p1,c1</w:t>
            </w:r>
          </w:p>
        </w:tc>
        <w:tc>
          <w:tcPr>
            <w:tcW w:w="814" w:type="dxa"/>
          </w:tcPr>
          <w:p w14:paraId="3BD712E4" w14:textId="77777777" w:rsidR="0086307D" w:rsidRDefault="0086307D" w:rsidP="00022273">
            <w:pPr>
              <w:spacing w:after="160" w:line="259" w:lineRule="auto"/>
            </w:pPr>
            <w:r>
              <w:t>m1</w:t>
            </w:r>
          </w:p>
        </w:tc>
        <w:tc>
          <w:tcPr>
            <w:tcW w:w="4255" w:type="dxa"/>
          </w:tcPr>
          <w:p w14:paraId="44FC7C62" w14:textId="77777777" w:rsidR="0086307D" w:rsidRDefault="0086307D" w:rsidP="00022273">
            <w:pPr>
              <w:spacing w:after="160" w:line="259" w:lineRule="auto"/>
            </w:pPr>
            <w:r>
              <w:t>c</w:t>
            </w:r>
            <w:proofErr w:type="gramStart"/>
            <w:r>
              <w:t>1,m</w:t>
            </w:r>
            <w:proofErr w:type="gramEnd"/>
            <w:r>
              <w:t>2,w1,n1</w:t>
            </w:r>
          </w:p>
        </w:tc>
      </w:tr>
      <w:tr w:rsidR="0086307D" w14:paraId="2F7AA134" w14:textId="77777777" w:rsidTr="008B47CE">
        <w:trPr>
          <w:trHeight w:val="489"/>
        </w:trPr>
        <w:tc>
          <w:tcPr>
            <w:tcW w:w="805" w:type="dxa"/>
          </w:tcPr>
          <w:p w14:paraId="22ECE2D1" w14:textId="77777777" w:rsidR="0086307D" w:rsidRDefault="0086307D" w:rsidP="00022273">
            <w:pPr>
              <w:spacing w:after="160" w:line="259" w:lineRule="auto"/>
            </w:pPr>
            <w:r>
              <w:t>l1</w:t>
            </w:r>
          </w:p>
        </w:tc>
        <w:tc>
          <w:tcPr>
            <w:tcW w:w="4264" w:type="dxa"/>
          </w:tcPr>
          <w:p w14:paraId="74C62B76" w14:textId="77777777" w:rsidR="0086307D" w:rsidRDefault="0086307D" w:rsidP="00022273">
            <w:pPr>
              <w:spacing w:after="160" w:line="259" w:lineRule="auto"/>
            </w:pPr>
            <w:r>
              <w:t>l2</w:t>
            </w:r>
          </w:p>
        </w:tc>
        <w:tc>
          <w:tcPr>
            <w:tcW w:w="814" w:type="dxa"/>
          </w:tcPr>
          <w:p w14:paraId="717E4F44" w14:textId="77777777" w:rsidR="0086307D" w:rsidRDefault="0086307D" w:rsidP="00022273">
            <w:pPr>
              <w:spacing w:after="160" w:line="259" w:lineRule="auto"/>
            </w:pPr>
            <w:r>
              <w:t>w1</w:t>
            </w:r>
          </w:p>
        </w:tc>
        <w:tc>
          <w:tcPr>
            <w:tcW w:w="4255" w:type="dxa"/>
          </w:tcPr>
          <w:p w14:paraId="15B3D838" w14:textId="77777777" w:rsidR="0086307D" w:rsidRDefault="0086307D" w:rsidP="00022273">
            <w:pPr>
              <w:spacing w:after="160" w:line="259" w:lineRule="auto"/>
            </w:pPr>
            <w:r>
              <w:t>w</w:t>
            </w:r>
            <w:proofErr w:type="gramStart"/>
            <w:r>
              <w:t>2,c</w:t>
            </w:r>
            <w:proofErr w:type="gramEnd"/>
            <w:r>
              <w:t>1,r1,f1,w3</w:t>
            </w:r>
          </w:p>
        </w:tc>
      </w:tr>
      <w:tr w:rsidR="0086307D" w14:paraId="02D9F4B8" w14:textId="77777777" w:rsidTr="008B47CE">
        <w:trPr>
          <w:trHeight w:val="489"/>
        </w:trPr>
        <w:tc>
          <w:tcPr>
            <w:tcW w:w="805" w:type="dxa"/>
          </w:tcPr>
          <w:p w14:paraId="0E871EF6" w14:textId="77777777" w:rsidR="0086307D" w:rsidRDefault="0086307D" w:rsidP="00022273">
            <w:pPr>
              <w:spacing w:after="160" w:line="259" w:lineRule="auto"/>
            </w:pPr>
            <w:r>
              <w:t>d1</w:t>
            </w:r>
          </w:p>
        </w:tc>
        <w:tc>
          <w:tcPr>
            <w:tcW w:w="4264" w:type="dxa"/>
          </w:tcPr>
          <w:p w14:paraId="70BB7963" w14:textId="77777777" w:rsidR="0086307D" w:rsidRDefault="0086307D" w:rsidP="00022273">
            <w:pPr>
              <w:spacing w:after="160" w:line="259" w:lineRule="auto"/>
            </w:pPr>
            <w:r>
              <w:t>d</w:t>
            </w:r>
            <w:proofErr w:type="gramStart"/>
            <w:r>
              <w:t>2,p</w:t>
            </w:r>
            <w:proofErr w:type="gramEnd"/>
            <w:r>
              <w:t>1</w:t>
            </w:r>
          </w:p>
        </w:tc>
        <w:tc>
          <w:tcPr>
            <w:tcW w:w="814" w:type="dxa"/>
          </w:tcPr>
          <w:p w14:paraId="632CC9BE" w14:textId="77777777" w:rsidR="0086307D" w:rsidRDefault="0086307D" w:rsidP="00022273">
            <w:pPr>
              <w:spacing w:after="160" w:line="259" w:lineRule="auto"/>
            </w:pPr>
            <w:r>
              <w:t>r1</w:t>
            </w:r>
          </w:p>
        </w:tc>
        <w:tc>
          <w:tcPr>
            <w:tcW w:w="4255" w:type="dxa"/>
          </w:tcPr>
          <w:p w14:paraId="484464C0" w14:textId="77777777" w:rsidR="0086307D" w:rsidRDefault="0086307D" w:rsidP="00022273">
            <w:pPr>
              <w:spacing w:after="160" w:line="259" w:lineRule="auto"/>
            </w:pPr>
            <w:r>
              <w:t>s</w:t>
            </w:r>
            <w:proofErr w:type="gramStart"/>
            <w:r>
              <w:t>1,w</w:t>
            </w:r>
            <w:proofErr w:type="gramEnd"/>
            <w:r>
              <w:t>1,w2,r2</w:t>
            </w:r>
          </w:p>
        </w:tc>
      </w:tr>
      <w:tr w:rsidR="0086307D" w14:paraId="625CADB7" w14:textId="77777777" w:rsidTr="008B47CE">
        <w:trPr>
          <w:trHeight w:val="489"/>
        </w:trPr>
        <w:tc>
          <w:tcPr>
            <w:tcW w:w="805" w:type="dxa"/>
          </w:tcPr>
          <w:p w14:paraId="7E8DD795" w14:textId="77777777" w:rsidR="0086307D" w:rsidRDefault="0086307D" w:rsidP="00022273">
            <w:pPr>
              <w:spacing w:after="160" w:line="259" w:lineRule="auto"/>
            </w:pPr>
            <w:r>
              <w:t>c1</w:t>
            </w:r>
          </w:p>
        </w:tc>
        <w:tc>
          <w:tcPr>
            <w:tcW w:w="4264" w:type="dxa"/>
          </w:tcPr>
          <w:p w14:paraId="22947DCC" w14:textId="77777777" w:rsidR="0086307D" w:rsidRDefault="0086307D" w:rsidP="00022273">
            <w:pPr>
              <w:spacing w:after="160" w:line="259" w:lineRule="auto"/>
            </w:pPr>
            <w:r>
              <w:t>c</w:t>
            </w:r>
            <w:proofErr w:type="gramStart"/>
            <w:r>
              <w:t>2,i</w:t>
            </w:r>
            <w:proofErr w:type="gramEnd"/>
            <w:r>
              <w:t>1</w:t>
            </w:r>
          </w:p>
        </w:tc>
        <w:tc>
          <w:tcPr>
            <w:tcW w:w="814" w:type="dxa"/>
          </w:tcPr>
          <w:p w14:paraId="35AABFAB" w14:textId="77777777" w:rsidR="0086307D" w:rsidRDefault="0086307D" w:rsidP="00022273">
            <w:pPr>
              <w:spacing w:after="160" w:line="259" w:lineRule="auto"/>
            </w:pPr>
            <w:r>
              <w:t>n1</w:t>
            </w:r>
          </w:p>
        </w:tc>
        <w:tc>
          <w:tcPr>
            <w:tcW w:w="4255" w:type="dxa"/>
          </w:tcPr>
          <w:p w14:paraId="7287E4AD" w14:textId="77777777" w:rsidR="0086307D" w:rsidRDefault="0086307D" w:rsidP="00022273">
            <w:pPr>
              <w:spacing w:after="160" w:line="259" w:lineRule="auto"/>
            </w:pPr>
            <w:r>
              <w:t>r</w:t>
            </w:r>
            <w:proofErr w:type="gramStart"/>
            <w:r>
              <w:t>1,n</w:t>
            </w:r>
            <w:proofErr w:type="gramEnd"/>
            <w:r>
              <w:t>2</w:t>
            </w:r>
          </w:p>
        </w:tc>
      </w:tr>
      <w:tr w:rsidR="0086307D" w14:paraId="0DE3BE6F" w14:textId="77777777" w:rsidTr="008B47CE">
        <w:tblPrEx>
          <w:tblLook w:val="0000" w:firstRow="0" w:lastRow="0" w:firstColumn="0" w:lastColumn="0" w:noHBand="0" w:noVBand="0"/>
        </w:tblPrEx>
        <w:trPr>
          <w:gridAfter w:val="2"/>
          <w:wAfter w:w="5069" w:type="dxa"/>
          <w:trHeight w:val="523"/>
        </w:trPr>
        <w:tc>
          <w:tcPr>
            <w:tcW w:w="801" w:type="dxa"/>
          </w:tcPr>
          <w:p w14:paraId="188142D7" w14:textId="77777777" w:rsidR="0086307D" w:rsidRDefault="0086307D" w:rsidP="00022273">
            <w:r>
              <w:t>s</w:t>
            </w:r>
            <w:proofErr w:type="gramStart"/>
            <w:r>
              <w:t>1,c</w:t>
            </w:r>
            <w:proofErr w:type="gramEnd"/>
            <w:r>
              <w:t>1</w:t>
            </w:r>
          </w:p>
        </w:tc>
        <w:tc>
          <w:tcPr>
            <w:tcW w:w="4268" w:type="dxa"/>
          </w:tcPr>
          <w:p w14:paraId="31EDE129" w14:textId="77777777" w:rsidR="0086307D" w:rsidRDefault="0086307D" w:rsidP="00022273">
            <w:r>
              <w:t>w</w:t>
            </w:r>
            <w:proofErr w:type="gramStart"/>
            <w:r>
              <w:t>2,r</w:t>
            </w:r>
            <w:proofErr w:type="gramEnd"/>
            <w:r>
              <w:t>2,w3,g1</w:t>
            </w:r>
          </w:p>
        </w:tc>
      </w:tr>
    </w:tbl>
    <w:p w14:paraId="1EC12409" w14:textId="2BF82425" w:rsidR="00D76D2A" w:rsidRDefault="0086307D" w:rsidP="00C8690D">
      <w:r>
        <w:br w:type="page"/>
      </w:r>
    </w:p>
    <w:p w14:paraId="7388F3B7" w14:textId="6B458994" w:rsidR="00167BFC" w:rsidRDefault="00C8690D" w:rsidP="00B949E6">
      <w:pPr>
        <w:pStyle w:val="ProjectBody"/>
      </w:pPr>
      <w:r>
        <w:rPr>
          <w:noProof/>
        </w:rPr>
        <w:lastRenderedPageBreak/>
        <w:drawing>
          <wp:inline distT="0" distB="0" distL="0" distR="0" wp14:anchorId="6417AA26" wp14:editId="676F17FD">
            <wp:extent cx="5503545" cy="7421245"/>
            <wp:effectExtent l="0" t="0" r="1905" b="8255"/>
            <wp:docPr id="165993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3545" cy="7421245"/>
                    </a:xfrm>
                    <a:prstGeom prst="rect">
                      <a:avLst/>
                    </a:prstGeom>
                    <a:noFill/>
                    <a:ln>
                      <a:noFill/>
                    </a:ln>
                  </pic:spPr>
                </pic:pic>
              </a:graphicData>
            </a:graphic>
          </wp:inline>
        </w:drawing>
      </w:r>
    </w:p>
    <w:p w14:paraId="6D0648DA" w14:textId="77777777" w:rsidR="00167BFC" w:rsidRDefault="00167BFC" w:rsidP="00B949E6">
      <w:pPr>
        <w:pStyle w:val="ProjectBody"/>
      </w:pPr>
    </w:p>
    <w:p w14:paraId="2FE9EE0D" w14:textId="6CBC6695" w:rsidR="00097426" w:rsidRDefault="00777899" w:rsidP="00B77925">
      <w:pPr>
        <w:pStyle w:val="Heading2"/>
      </w:pPr>
      <w:bookmarkStart w:id="55" w:name="_Toc115214377"/>
      <w:bookmarkStart w:id="56" w:name="_Toc115216015"/>
      <w:bookmarkStart w:id="57" w:name="_Toc133438332"/>
      <w:r>
        <w:t>Data Dictionary</w:t>
      </w:r>
      <w:bookmarkEnd w:id="55"/>
      <w:bookmarkEnd w:id="56"/>
      <w:bookmarkEnd w:id="57"/>
    </w:p>
    <w:p w14:paraId="0C68765B" w14:textId="38084272" w:rsidR="00AD14AF" w:rsidRPr="00C61D93" w:rsidRDefault="00AD14AF" w:rsidP="00B949E6">
      <w:pPr>
        <w:pStyle w:val="ProjectBody"/>
      </w:pPr>
      <w:proofErr w:type="spellStart"/>
      <w:r w:rsidRPr="00C61D93">
        <w:t>School_T</w:t>
      </w:r>
      <w:proofErr w:type="spellEnd"/>
      <w:r w:rsidRPr="00C61D93">
        <w:t> </w:t>
      </w:r>
    </w:p>
    <w:tbl>
      <w:tblPr>
        <w:tblW w:w="0" w:type="auto"/>
        <w:tblCellMar>
          <w:top w:w="15" w:type="dxa"/>
          <w:left w:w="15" w:type="dxa"/>
          <w:bottom w:w="15" w:type="dxa"/>
          <w:right w:w="15" w:type="dxa"/>
        </w:tblCellMar>
        <w:tblLook w:val="04A0" w:firstRow="1" w:lastRow="0" w:firstColumn="1" w:lastColumn="0" w:noHBand="0" w:noVBand="1"/>
      </w:tblPr>
      <w:tblGrid>
        <w:gridCol w:w="1285"/>
        <w:gridCol w:w="1165"/>
        <w:gridCol w:w="555"/>
        <w:gridCol w:w="4310"/>
      </w:tblGrid>
      <w:tr w:rsidR="00AD14AF" w:rsidRPr="00C61D93" w14:paraId="56D92929" w14:textId="77777777" w:rsidTr="00AD14AF">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13955" w14:textId="77777777" w:rsidR="00AD14AF" w:rsidRPr="00C61D93" w:rsidRDefault="00AD14AF" w:rsidP="00B949E6">
            <w:pPr>
              <w:pStyle w:val="ProjectBody"/>
            </w:pPr>
            <w:r w:rsidRPr="00C61D93">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1352A" w14:textId="77777777" w:rsidR="00AD14AF" w:rsidRPr="00C61D93" w:rsidRDefault="00AD14AF" w:rsidP="00B949E6">
            <w:pPr>
              <w:pStyle w:val="ProjectBody"/>
            </w:pPr>
            <w:r w:rsidRPr="00C61D93">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16A70" w14:textId="77777777" w:rsidR="00AD14AF" w:rsidRPr="00C61D93" w:rsidRDefault="00AD14AF" w:rsidP="00B949E6">
            <w:pPr>
              <w:pStyle w:val="ProjectBody"/>
            </w:pPr>
            <w:r w:rsidRPr="00C61D93">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5740" w14:textId="77777777" w:rsidR="00AD14AF" w:rsidRPr="00C61D93" w:rsidRDefault="00AD14AF" w:rsidP="00B949E6">
            <w:pPr>
              <w:pStyle w:val="ProjectBody"/>
            </w:pPr>
            <w:r w:rsidRPr="00C61D93">
              <w:t>Remarks</w:t>
            </w:r>
          </w:p>
        </w:tc>
      </w:tr>
      <w:tr w:rsidR="00AD14AF" w:rsidRPr="00C61D93" w14:paraId="796D495D" w14:textId="77777777" w:rsidTr="00E32F32">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CEDEC" w14:textId="77777777" w:rsidR="00AD14AF" w:rsidRPr="00C61D93" w:rsidRDefault="00AD14AF" w:rsidP="00B949E6">
            <w:pPr>
              <w:pStyle w:val="ProjectBody"/>
            </w:pPr>
            <w:proofErr w:type="spellStart"/>
            <w:r w:rsidRPr="00C61D93">
              <w:lastRenderedPageBreak/>
              <w:t>cSchoolID</w:t>
            </w:r>
            <w:proofErr w:type="spellEnd"/>
            <w:r w:rsidRPr="00C61D93">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06361" w14:textId="77777777" w:rsidR="00AD14AF" w:rsidRPr="00C61D93" w:rsidRDefault="00AD14AF" w:rsidP="00B949E6">
            <w:pPr>
              <w:pStyle w:val="ProjectBody"/>
            </w:pPr>
            <w:r w:rsidRPr="00C61D93">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689E" w14:textId="22D69D07" w:rsidR="00AD14AF" w:rsidRPr="00C61D93" w:rsidRDefault="002A39BF" w:rsidP="00B949E6">
            <w:pPr>
              <w:pStyle w:val="ProjectBody"/>
            </w:pPr>
            <w:r>
              <w:t>10</w:t>
            </w:r>
            <w:r w:rsidR="00AD14AF" w:rsidRPr="00C61D93">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29DA" w14:textId="7EC9C394" w:rsidR="00AD14AF" w:rsidRPr="00C61D93" w:rsidRDefault="00AD14AF" w:rsidP="00B949E6">
            <w:pPr>
              <w:pStyle w:val="ProjectBody"/>
            </w:pPr>
            <w:r w:rsidRPr="00C61D93">
              <w:t>This is the primary key of School.  E.g.: “SETS”</w:t>
            </w:r>
          </w:p>
        </w:tc>
      </w:tr>
      <w:tr w:rsidR="00AD14AF" w:rsidRPr="00C61D93" w14:paraId="0FD3D8C4" w14:textId="77777777" w:rsidTr="00E32F32">
        <w:trPr>
          <w:trHeight w:val="13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46553" w14:textId="77777777" w:rsidR="00AD14AF" w:rsidRPr="00C61D93" w:rsidRDefault="00AD14AF" w:rsidP="00B949E6">
            <w:pPr>
              <w:pStyle w:val="ProjectBody"/>
            </w:pPr>
            <w:proofErr w:type="spellStart"/>
            <w:r w:rsidRPr="00C61D93">
              <w:t>cSchoolName</w:t>
            </w:r>
            <w:proofErr w:type="spellEnd"/>
            <w:r w:rsidRPr="00C61D93">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01AC2" w14:textId="77777777" w:rsidR="00AD14AF" w:rsidRPr="00C61D93" w:rsidRDefault="00AD14AF" w:rsidP="00B949E6">
            <w:pPr>
              <w:pStyle w:val="ProjectBody"/>
            </w:pPr>
            <w:r w:rsidRPr="00C61D93">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7D2F" w14:textId="7D1D6DD9" w:rsidR="00AD14AF" w:rsidRPr="00C61D93" w:rsidRDefault="002A39BF" w:rsidP="00B949E6">
            <w:pPr>
              <w:pStyle w:val="ProjectBody"/>
            </w:pPr>
            <w:r>
              <w:t>255</w:t>
            </w:r>
            <w:r w:rsidR="00AD14AF" w:rsidRPr="00C61D93">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265E3" w14:textId="614953FA" w:rsidR="00AD14AF" w:rsidRPr="00C61D93" w:rsidRDefault="00AD14AF" w:rsidP="00B949E6">
            <w:pPr>
              <w:pStyle w:val="ProjectBody"/>
            </w:pPr>
            <w:r w:rsidRPr="00C61D93">
              <w:t>This is the name of the school.  </w:t>
            </w:r>
          </w:p>
          <w:p w14:paraId="235BB24C" w14:textId="58EBDB43" w:rsidR="00AD14AF" w:rsidRPr="00C61D93" w:rsidRDefault="00AD14AF" w:rsidP="00B949E6">
            <w:pPr>
              <w:pStyle w:val="ProjectBody"/>
            </w:pPr>
            <w:r w:rsidRPr="00C61D93">
              <w:t>E.g.: “School of Engineering, Technology &amp; Science”.</w:t>
            </w:r>
          </w:p>
        </w:tc>
      </w:tr>
    </w:tbl>
    <w:p w14:paraId="03CB26EA" w14:textId="77777777" w:rsidR="00097426" w:rsidRPr="00C61D93" w:rsidRDefault="00097426" w:rsidP="00AD14AF">
      <w:pPr>
        <w:jc w:val="both"/>
        <w:rPr>
          <w:rFonts w:ascii="Times New Roman" w:hAnsi="Times New Roman" w:cs="Times New Roman"/>
          <w:sz w:val="24"/>
          <w:szCs w:val="24"/>
        </w:rPr>
      </w:pPr>
    </w:p>
    <w:p w14:paraId="711F65CF" w14:textId="3C5E2C02"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Program_T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07"/>
        <w:gridCol w:w="1374"/>
        <w:gridCol w:w="674"/>
        <w:gridCol w:w="4892"/>
      </w:tblGrid>
      <w:tr w:rsidR="00AD14AF" w:rsidRPr="00C61D93" w14:paraId="7E0797C8" w14:textId="77777777" w:rsidTr="00AD14AF">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1A95D"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B35AB"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B5A4"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32A38"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AD14AF" w:rsidRPr="00C61D93" w14:paraId="3482C840" w14:textId="77777777" w:rsidTr="00167BFC">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D403" w14:textId="77777777"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306A" w14:textId="3B8B6BEF" w:rsidR="00AD14AF" w:rsidRPr="00C61D93" w:rsidRDefault="002A39BF" w:rsidP="008326D9">
            <w:pPr>
              <w:spacing w:after="0"/>
              <w:jc w:val="both"/>
              <w:rPr>
                <w:rFonts w:ascii="Times New Roman" w:hAnsi="Times New Roman" w:cs="Times New Roman"/>
                <w:sz w:val="24"/>
                <w:szCs w:val="24"/>
              </w:rPr>
            </w:pPr>
            <w:r w:rsidRPr="002A39BF">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E0443" w14:textId="77C77EA6"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64932" w14:textId="07F97F5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pri</w:t>
            </w:r>
            <w:r w:rsidR="00E90F0B">
              <w:rPr>
                <w:rFonts w:ascii="Times New Roman" w:hAnsi="Times New Roman" w:cs="Times New Roman"/>
                <w:sz w:val="24"/>
                <w:szCs w:val="24"/>
              </w:rPr>
              <w:t>mary key for a program. E.g.: “BSC1</w:t>
            </w:r>
            <w:r w:rsidRPr="00C61D93">
              <w:rPr>
                <w:rFonts w:ascii="Times New Roman" w:hAnsi="Times New Roman" w:cs="Times New Roman"/>
                <w:sz w:val="24"/>
                <w:szCs w:val="24"/>
              </w:rPr>
              <w:t>”</w:t>
            </w:r>
          </w:p>
        </w:tc>
      </w:tr>
      <w:tr w:rsidR="00AD14AF" w:rsidRPr="00C61D93" w14:paraId="35D6E5D9" w14:textId="77777777" w:rsidTr="00167B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904DC" w14:textId="4B3E56DF"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cProgramName</w:t>
            </w:r>
            <w:proofErr w:type="spellEnd"/>
            <w:r w:rsidRPr="00C61D93">
              <w:rPr>
                <w:rFonts w:ascii="Times New Roman" w:hAnsi="Times New Roman" w:cs="Times New Roman"/>
                <w:sz w:val="24"/>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3BF2" w14:textId="6981EF73"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48C74" w14:textId="3A0ED278" w:rsidR="00AD14AF" w:rsidRPr="00C61D93" w:rsidRDefault="00E90F0B" w:rsidP="008326D9">
            <w:pPr>
              <w:spacing w:after="0"/>
              <w:jc w:val="both"/>
              <w:rPr>
                <w:rFonts w:ascii="Times New Roman" w:hAnsi="Times New Roman" w:cs="Times New Roman"/>
                <w:sz w:val="24"/>
                <w:szCs w:val="24"/>
              </w:rPr>
            </w:pPr>
            <w:r>
              <w:rPr>
                <w:rFonts w:ascii="Times New Roman" w:hAnsi="Times New Roman" w:cs="Times New Roman"/>
                <w:sz w:val="24"/>
                <w:szCs w:val="24"/>
              </w:rPr>
              <w:t>255</w:t>
            </w:r>
            <w:r w:rsidR="00AD14AF"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D1A4E" w14:textId="58793300"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name of the program.  E.g.: “Bachelor of Science”</w:t>
            </w:r>
          </w:p>
        </w:tc>
      </w:tr>
      <w:tr w:rsidR="009138F2" w:rsidRPr="00C61D93" w14:paraId="5EE9455D" w14:textId="77777777" w:rsidTr="00167B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4892E" w14:textId="7C935D78" w:rsidR="009138F2" w:rsidRPr="00C61D93" w:rsidRDefault="009138F2"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F91A2" w14:textId="142DE7D8" w:rsidR="009138F2" w:rsidRPr="00C61D93" w:rsidRDefault="009138F2"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2F1A8" w14:textId="4FB512F8" w:rsidR="009138F2" w:rsidRPr="00C61D93" w:rsidRDefault="00E90F0B" w:rsidP="008326D9">
            <w:pPr>
              <w:spacing w:after="0"/>
              <w:jc w:val="both"/>
              <w:rPr>
                <w:rFonts w:ascii="Times New Roman" w:hAnsi="Times New Roman" w:cs="Times New Roman"/>
                <w:sz w:val="24"/>
                <w:szCs w:val="24"/>
              </w:rPr>
            </w:pPr>
            <w:r>
              <w:rPr>
                <w:rFonts w:ascii="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541B" w14:textId="29888862" w:rsidR="009138F2" w:rsidRPr="00C61D93" w:rsidRDefault="009138F2"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foreign key from the Department table.</w:t>
            </w:r>
          </w:p>
          <w:p w14:paraId="35AD92E6" w14:textId="62A5D18F" w:rsidR="009138F2" w:rsidRPr="00C61D93" w:rsidRDefault="009138F2"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 “CSE”</w:t>
            </w:r>
          </w:p>
        </w:tc>
      </w:tr>
    </w:tbl>
    <w:p w14:paraId="17A63DC8" w14:textId="77777777" w:rsidR="00097426" w:rsidRPr="00C61D93" w:rsidRDefault="00097426" w:rsidP="008326D9">
      <w:pPr>
        <w:spacing w:after="0"/>
        <w:jc w:val="both"/>
        <w:rPr>
          <w:rFonts w:ascii="Times New Roman" w:hAnsi="Times New Roman" w:cs="Times New Roman"/>
          <w:sz w:val="24"/>
          <w:szCs w:val="24"/>
        </w:rPr>
      </w:pPr>
    </w:p>
    <w:p w14:paraId="633E1980" w14:textId="77266965"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Department_T</w:t>
      </w:r>
      <w:proofErr w:type="spellEnd"/>
      <w:r w:rsidRPr="00C61D93">
        <w:rPr>
          <w:rFonts w:ascii="Times New Roman" w:hAnsi="Times New Roman" w:cs="Times New Roman"/>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013"/>
        <w:gridCol w:w="1434"/>
        <w:gridCol w:w="674"/>
        <w:gridCol w:w="4526"/>
      </w:tblGrid>
      <w:tr w:rsidR="00AD14AF" w:rsidRPr="00C61D93" w14:paraId="7152516B" w14:textId="77777777" w:rsidTr="008326D9">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3A1C"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3329E"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A733"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01429"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AD14AF" w:rsidRPr="00C61D93" w14:paraId="47B03A63" w14:textId="77777777" w:rsidTr="008326D9">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5EB1" w14:textId="77777777"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FB0FF"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61ADA" w14:textId="6E7FC17B"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EC8C"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primary key for the  </w:t>
            </w:r>
          </w:p>
          <w:p w14:paraId="2DCF780C"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Department table.  </w:t>
            </w:r>
          </w:p>
          <w:p w14:paraId="0B3D3F40" w14:textId="60F38573" w:rsidR="00AD14AF" w:rsidRPr="00C61D93" w:rsidRDefault="009140ED"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w:t>
            </w:r>
            <w:r w:rsidR="00AD14AF" w:rsidRPr="00C61D93">
              <w:rPr>
                <w:rFonts w:ascii="Times New Roman" w:hAnsi="Times New Roman" w:cs="Times New Roman"/>
                <w:sz w:val="24"/>
                <w:szCs w:val="24"/>
              </w:rPr>
              <w:t>: “CSE”</w:t>
            </w:r>
          </w:p>
        </w:tc>
      </w:tr>
      <w:tr w:rsidR="00AD14AF" w:rsidRPr="00C61D93" w14:paraId="36F90D64" w14:textId="77777777" w:rsidTr="008326D9">
        <w:trPr>
          <w:trHeight w:val="7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CD463" w14:textId="139F5E84"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cDepartmentName</w:t>
            </w:r>
            <w:proofErr w:type="spellEnd"/>
            <w:r w:rsidRPr="00C61D93">
              <w:rPr>
                <w:rFonts w:ascii="Times New Roman" w:hAnsi="Times New Roman" w:cs="Times New Roman"/>
                <w:sz w:val="24"/>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CAD6F" w14:textId="3DB5A3CE" w:rsidR="00AD14AF" w:rsidRPr="00C61D93" w:rsidRDefault="009140ED"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627F" w14:textId="4A677560"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255</w:t>
            </w:r>
            <w:r w:rsidR="00AD14AF"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A6E8" w14:textId="3F2AAB68"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name of the department.  </w:t>
            </w:r>
            <w:r w:rsidR="009140ED" w:rsidRPr="00C61D93">
              <w:rPr>
                <w:rFonts w:ascii="Times New Roman" w:hAnsi="Times New Roman" w:cs="Times New Roman"/>
                <w:sz w:val="24"/>
                <w:szCs w:val="24"/>
              </w:rPr>
              <w:t>E.g.</w:t>
            </w:r>
            <w:r w:rsidRPr="00C61D93">
              <w:rPr>
                <w:rFonts w:ascii="Times New Roman" w:hAnsi="Times New Roman" w:cs="Times New Roman"/>
                <w:sz w:val="24"/>
                <w:szCs w:val="24"/>
              </w:rPr>
              <w:t>: “Computer Science and Engineering”.</w:t>
            </w:r>
          </w:p>
        </w:tc>
      </w:tr>
      <w:tr w:rsidR="00AD14AF" w:rsidRPr="00C61D93" w14:paraId="6A79CEC2" w14:textId="77777777" w:rsidTr="008326D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37997" w14:textId="77777777" w:rsidR="00AD14AF" w:rsidRPr="00C61D93" w:rsidRDefault="00AD14AF" w:rsidP="008326D9">
            <w:pPr>
              <w:spacing w:after="0"/>
              <w:jc w:val="both"/>
              <w:rPr>
                <w:rFonts w:ascii="Times New Roman" w:hAnsi="Times New Roman" w:cs="Times New Roman"/>
                <w:sz w:val="24"/>
                <w:szCs w:val="24"/>
              </w:rPr>
            </w:pPr>
            <w:bookmarkStart w:id="58" w:name="_Hlk121345898"/>
            <w:proofErr w:type="spellStart"/>
            <w:r w:rsidRPr="00C61D93">
              <w:rPr>
                <w:rFonts w:ascii="Times New Roman" w:hAnsi="Times New Roman" w:cs="Times New Roman"/>
                <w:sz w:val="24"/>
                <w:szCs w:val="24"/>
              </w:rPr>
              <w:t>cSchoolID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C5B8A"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09421" w14:textId="758051E2"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10</w:t>
            </w:r>
            <w:r w:rsidR="00AD14AF"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650C" w14:textId="3B5C21AE"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a foreign key from the </w:t>
            </w:r>
            <w:r w:rsidR="009140ED" w:rsidRPr="00C61D93">
              <w:rPr>
                <w:rFonts w:ascii="Times New Roman" w:hAnsi="Times New Roman" w:cs="Times New Roman"/>
                <w:sz w:val="24"/>
                <w:szCs w:val="24"/>
              </w:rPr>
              <w:t>school table</w:t>
            </w:r>
            <w:r w:rsidRPr="00C61D93">
              <w:rPr>
                <w:rFonts w:ascii="Times New Roman" w:hAnsi="Times New Roman" w:cs="Times New Roman"/>
                <w:sz w:val="24"/>
                <w:szCs w:val="24"/>
              </w:rPr>
              <w:t>.  </w:t>
            </w:r>
          </w:p>
          <w:p w14:paraId="03443389" w14:textId="0A7726FF" w:rsidR="00AD14AF" w:rsidRPr="00C61D93" w:rsidRDefault="009140ED"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w:t>
            </w:r>
            <w:r w:rsidR="00AD14AF" w:rsidRPr="00C61D93">
              <w:rPr>
                <w:rFonts w:ascii="Times New Roman" w:hAnsi="Times New Roman" w:cs="Times New Roman"/>
                <w:sz w:val="24"/>
                <w:szCs w:val="24"/>
              </w:rPr>
              <w:t>: “SETS”.</w:t>
            </w:r>
          </w:p>
        </w:tc>
      </w:tr>
      <w:bookmarkEnd w:id="58"/>
    </w:tbl>
    <w:p w14:paraId="22472C90" w14:textId="7CF9C381" w:rsidR="00167BFC" w:rsidRDefault="00167BFC" w:rsidP="00167BFC">
      <w:pPr>
        <w:jc w:val="both"/>
        <w:rPr>
          <w:rFonts w:ascii="Times New Roman" w:eastAsiaTheme="majorEastAsia" w:hAnsi="Times New Roman" w:cs="Times New Roman"/>
          <w:spacing w:val="-10"/>
          <w:kern w:val="28"/>
          <w:sz w:val="24"/>
          <w:szCs w:val="24"/>
        </w:rPr>
      </w:pPr>
    </w:p>
    <w:p w14:paraId="46D58595"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296FB96F"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5E762156"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480FCCB8"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05294613" w14:textId="74E9CAA3"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Course_T</w:t>
      </w:r>
      <w:proofErr w:type="spellEnd"/>
      <w:r w:rsidRPr="00C61D93">
        <w:rPr>
          <w:rFonts w:ascii="Times New Roman" w:eastAsiaTheme="majorEastAsia" w:hAnsi="Times New Roman" w:cs="Times New Roman"/>
          <w:spacing w:val="-10"/>
          <w:kern w:val="28"/>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993"/>
        <w:gridCol w:w="1354"/>
        <w:gridCol w:w="624"/>
        <w:gridCol w:w="4676"/>
      </w:tblGrid>
      <w:tr w:rsidR="00F263D4" w:rsidRPr="00C61D93" w14:paraId="41A80006" w14:textId="77777777" w:rsidTr="00F457D2">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FB34"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ECB7C"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4CD4"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D59B9"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F263D4" w:rsidRPr="00C61D93" w14:paraId="3ED3118B" w14:textId="77777777" w:rsidTr="00F457D2">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5BCB8"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cCourseID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D72F"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CCE9D" w14:textId="02759D20" w:rsidR="00F263D4" w:rsidRPr="00C61D93" w:rsidRDefault="008B47CE"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1AC7"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Course.  E.g.: “CSE203”</w:t>
            </w:r>
          </w:p>
        </w:tc>
      </w:tr>
      <w:tr w:rsidR="00F263D4" w:rsidRPr="00C61D93" w14:paraId="50F87F9E" w14:textId="77777777" w:rsidTr="00F457D2">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E5C0"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D1F0"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8C033"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4078"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name of the Course. </w:t>
            </w:r>
          </w:p>
          <w:p w14:paraId="2AEFEA33"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“Discreet Mathematics”</w:t>
            </w:r>
          </w:p>
        </w:tc>
      </w:tr>
      <w:tr w:rsidR="00F263D4" w:rsidRPr="00C61D93" w14:paraId="466A6FE1" w14:textId="77777777" w:rsidTr="00F457D2">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4A91D"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nCreditNo</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899C6"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00B69"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3BF"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number of credits for the Course. </w:t>
            </w:r>
          </w:p>
          <w:p w14:paraId="1B9536F7"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“3”</w:t>
            </w:r>
          </w:p>
        </w:tc>
      </w:tr>
      <w:tr w:rsidR="00F263D4" w:rsidRPr="00C61D93" w14:paraId="1FE137A8" w14:textId="77777777" w:rsidTr="00F457D2">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F5E2"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cProgramID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FD591"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D5E6"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5</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A9133"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 xml:space="preserve">This is the Program </w:t>
            </w:r>
            <w:proofErr w:type="spellStart"/>
            <w:r>
              <w:rPr>
                <w:rFonts w:ascii="Times New Roman" w:eastAsiaTheme="majorEastAsia" w:hAnsi="Times New Roman" w:cs="Times New Roman"/>
                <w:spacing w:val="-10"/>
                <w:kern w:val="28"/>
                <w:sz w:val="24"/>
                <w:szCs w:val="24"/>
              </w:rPr>
              <w:t>nme</w:t>
            </w:r>
            <w:proofErr w:type="spellEnd"/>
            <w:r>
              <w:rPr>
                <w:rFonts w:ascii="Times New Roman" w:eastAsiaTheme="majorEastAsia" w:hAnsi="Times New Roman" w:cs="Times New Roman"/>
                <w:spacing w:val="-10"/>
                <w:kern w:val="28"/>
                <w:sz w:val="24"/>
                <w:szCs w:val="24"/>
              </w:rPr>
              <w:t xml:space="preserve"> related to the Course. E.g.: “BSC1</w:t>
            </w:r>
            <w:r w:rsidRPr="00C61D93">
              <w:rPr>
                <w:rFonts w:ascii="Times New Roman" w:eastAsiaTheme="majorEastAsia" w:hAnsi="Times New Roman" w:cs="Times New Roman"/>
                <w:spacing w:val="-10"/>
                <w:kern w:val="28"/>
                <w:sz w:val="24"/>
                <w:szCs w:val="24"/>
              </w:rPr>
              <w:t>”</w:t>
            </w:r>
          </w:p>
        </w:tc>
      </w:tr>
      <w:tr w:rsidR="00F263D4" w:rsidRPr="00C61D93" w14:paraId="7610FFAE" w14:textId="77777777" w:rsidTr="00F457D2">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0F19D"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w:t>
            </w:r>
            <w:r>
              <w:rPr>
                <w:rFonts w:ascii="Times New Roman" w:eastAsiaTheme="majorEastAsia" w:hAnsi="Times New Roman" w:cs="Times New Roman"/>
                <w:spacing w:val="-10"/>
                <w:kern w:val="28"/>
                <w:sz w:val="24"/>
                <w:szCs w:val="24"/>
              </w:rPr>
              <w:t>PrerequisiteCourse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D5BF"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1E5B1"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580F4"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012961">
              <w:rPr>
                <w:rFonts w:ascii="Times New Roman" w:eastAsiaTheme="majorEastAsia" w:hAnsi="Times New Roman" w:cs="Times New Roman"/>
                <w:spacing w:val="-10"/>
                <w:kern w:val="28"/>
                <w:sz w:val="24"/>
                <w:szCs w:val="24"/>
              </w:rPr>
              <w:t xml:space="preserve">This is the Primary Key </w:t>
            </w:r>
            <w:r>
              <w:rPr>
                <w:rFonts w:ascii="Times New Roman" w:eastAsiaTheme="majorEastAsia" w:hAnsi="Times New Roman" w:cs="Times New Roman"/>
                <w:spacing w:val="-10"/>
                <w:kern w:val="28"/>
                <w:sz w:val="24"/>
                <w:szCs w:val="24"/>
              </w:rPr>
              <w:t>for the Course.  E.g.: “CSE101</w:t>
            </w:r>
            <w:r w:rsidRPr="00012961">
              <w:rPr>
                <w:rFonts w:ascii="Times New Roman" w:eastAsiaTheme="majorEastAsia" w:hAnsi="Times New Roman" w:cs="Times New Roman"/>
                <w:spacing w:val="-10"/>
                <w:kern w:val="28"/>
                <w:sz w:val="24"/>
                <w:szCs w:val="24"/>
              </w:rPr>
              <w:t>”</w:t>
            </w:r>
          </w:p>
        </w:tc>
      </w:tr>
    </w:tbl>
    <w:p w14:paraId="14CE1C2F" w14:textId="421BF557" w:rsidR="008326D9" w:rsidRDefault="008326D9" w:rsidP="00167BFC">
      <w:pPr>
        <w:jc w:val="both"/>
        <w:rPr>
          <w:rFonts w:ascii="Times New Roman" w:eastAsiaTheme="majorEastAsia" w:hAnsi="Times New Roman" w:cs="Times New Roman"/>
          <w:spacing w:val="-10"/>
          <w:kern w:val="28"/>
          <w:sz w:val="24"/>
          <w:szCs w:val="24"/>
        </w:rPr>
      </w:pPr>
    </w:p>
    <w:p w14:paraId="459FE246" w14:textId="77777777" w:rsidR="008326D9" w:rsidRPr="00C61D93" w:rsidRDefault="008326D9" w:rsidP="00167BFC">
      <w:pPr>
        <w:jc w:val="both"/>
        <w:rPr>
          <w:rFonts w:ascii="Times New Roman" w:eastAsiaTheme="majorEastAsia" w:hAnsi="Times New Roman" w:cs="Times New Roman"/>
          <w:spacing w:val="-10"/>
          <w:kern w:val="28"/>
          <w:sz w:val="24"/>
          <w:szCs w:val="24"/>
        </w:rPr>
      </w:pPr>
    </w:p>
    <w:p w14:paraId="120DE674" w14:textId="77777777" w:rsidR="0086307D" w:rsidRDefault="0086307D" w:rsidP="008326D9">
      <w:pPr>
        <w:spacing w:after="0"/>
        <w:jc w:val="both"/>
        <w:rPr>
          <w:rFonts w:ascii="Times New Roman" w:eastAsiaTheme="majorEastAsia" w:hAnsi="Times New Roman" w:cs="Times New Roman"/>
          <w:spacing w:val="-10"/>
          <w:kern w:val="28"/>
          <w:sz w:val="24"/>
          <w:szCs w:val="24"/>
        </w:rPr>
      </w:pPr>
    </w:p>
    <w:p w14:paraId="1F854B22" w14:textId="030280A5"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w:t>
      </w:r>
      <w:r w:rsidR="00097426" w:rsidRPr="00C61D93">
        <w:rPr>
          <w:rFonts w:ascii="Times New Roman" w:eastAsiaTheme="majorEastAsia" w:hAnsi="Times New Roman" w:cs="Times New Roman"/>
          <w:spacing w:val="-10"/>
          <w:kern w:val="28"/>
          <w:sz w:val="24"/>
          <w:szCs w:val="24"/>
        </w:rPr>
        <w:t>L</w:t>
      </w:r>
      <w:r w:rsidRPr="00C61D93">
        <w:rPr>
          <w:rFonts w:ascii="Times New Roman" w:eastAsiaTheme="majorEastAsia" w:hAnsi="Times New Roman" w:cs="Times New Roman"/>
          <w:spacing w:val="-10"/>
          <w:kern w:val="28"/>
          <w:sz w:val="24"/>
          <w:szCs w:val="24"/>
        </w:rPr>
        <w:t>O_T </w:t>
      </w:r>
    </w:p>
    <w:tbl>
      <w:tblPr>
        <w:tblW w:w="0" w:type="auto"/>
        <w:tblCellMar>
          <w:top w:w="15" w:type="dxa"/>
          <w:left w:w="15" w:type="dxa"/>
          <w:bottom w:w="15" w:type="dxa"/>
          <w:right w:w="15" w:type="dxa"/>
        </w:tblCellMar>
        <w:tblLook w:val="04A0" w:firstRow="1" w:lastRow="0" w:firstColumn="1" w:lastColumn="0" w:noHBand="0" w:noVBand="1"/>
      </w:tblPr>
      <w:tblGrid>
        <w:gridCol w:w="1791"/>
        <w:gridCol w:w="1354"/>
        <w:gridCol w:w="624"/>
        <w:gridCol w:w="4878"/>
      </w:tblGrid>
      <w:tr w:rsidR="00167BFC" w:rsidRPr="00C61D93" w14:paraId="7DF5ABD7" w14:textId="77777777" w:rsidTr="008326D9">
        <w:trPr>
          <w:trHeight w:val="330"/>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02161"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D71C3"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2126B"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95EC6"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167BFC" w:rsidRPr="00C61D93" w14:paraId="4F6F7602" w14:textId="77777777" w:rsidTr="008326D9">
        <w:trPr>
          <w:trHeight w:val="645"/>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561C" w14:textId="3E5090D7" w:rsidR="00167BFC" w:rsidRPr="00C61D93" w:rsidRDefault="00097426"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w:t>
            </w:r>
            <w:r w:rsidR="00167BFC" w:rsidRPr="00C61D93">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L</w:t>
            </w:r>
            <w:r w:rsidR="00167BFC" w:rsidRPr="00C61D93">
              <w:rPr>
                <w:rFonts w:ascii="Times New Roman" w:eastAsiaTheme="majorEastAsia" w:hAnsi="Times New Roman" w:cs="Times New Roman"/>
                <w:spacing w:val="-10"/>
                <w:kern w:val="28"/>
                <w:sz w:val="24"/>
                <w:szCs w:val="24"/>
              </w:rPr>
              <w:t>OID</w:t>
            </w:r>
            <w:proofErr w:type="spellEnd"/>
            <w:r w:rsidR="00167BFC"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4585" w14:textId="3178924C"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w:t>
            </w:r>
            <w:r w:rsidR="00097426" w:rsidRPr="00C61D93">
              <w:rPr>
                <w:rFonts w:ascii="Times New Roman" w:eastAsiaTheme="majorEastAsia" w:hAnsi="Times New Roman" w:cs="Times New Roman"/>
                <w:spacing w:val="-10"/>
                <w:kern w:val="28"/>
                <w:sz w:val="24"/>
                <w:szCs w:val="24"/>
              </w:rPr>
              <w:t>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AE86" w14:textId="1C3B7C22"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90ECB" w14:textId="4559A581"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w:t>
            </w:r>
            <w:r w:rsidR="004C5912" w:rsidRPr="00C61D93">
              <w:rPr>
                <w:rFonts w:ascii="Times New Roman" w:eastAsiaTheme="majorEastAsia" w:hAnsi="Times New Roman" w:cs="Times New Roman"/>
                <w:spacing w:val="-10"/>
                <w:kern w:val="28"/>
                <w:sz w:val="24"/>
                <w:szCs w:val="24"/>
              </w:rPr>
              <w:t>L</w:t>
            </w:r>
            <w:r w:rsidRPr="00C61D93">
              <w:rPr>
                <w:rFonts w:ascii="Times New Roman" w:eastAsiaTheme="majorEastAsia" w:hAnsi="Times New Roman" w:cs="Times New Roman"/>
                <w:spacing w:val="-10"/>
                <w:kern w:val="28"/>
                <w:sz w:val="24"/>
                <w:szCs w:val="24"/>
              </w:rPr>
              <w:t>O table. </w:t>
            </w:r>
          </w:p>
          <w:p w14:paraId="7489397D" w14:textId="789B3CAC"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167BFC" w:rsidRPr="00C61D93" w14:paraId="3B75C1E9" w14:textId="77777777" w:rsidTr="008326D9">
        <w:trPr>
          <w:trHeight w:val="321"/>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FF79" w14:textId="0AD7AC2C" w:rsidR="00167BFC" w:rsidRPr="00C61D93" w:rsidRDefault="004C591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w:t>
            </w:r>
            <w:r w:rsidR="00167BFC" w:rsidRPr="00C61D93">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L</w:t>
            </w:r>
            <w:r w:rsidR="00167BFC" w:rsidRPr="00C61D93">
              <w:rPr>
                <w:rFonts w:ascii="Times New Roman" w:eastAsiaTheme="majorEastAsia" w:hAnsi="Times New Roman" w:cs="Times New Roman"/>
                <w:spacing w:val="-10"/>
                <w:kern w:val="28"/>
                <w:sz w:val="24"/>
                <w:szCs w:val="24"/>
              </w:rPr>
              <w:t>ONum</w:t>
            </w:r>
            <w:proofErr w:type="spellEnd"/>
            <w:r w:rsidR="00167BFC"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8925" w14:textId="59D7FA45" w:rsidR="00167BFC"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TEXT</w:t>
            </w:r>
            <w:r w:rsidR="00167BFC" w:rsidRPr="00C61D93">
              <w:rPr>
                <w:rFonts w:ascii="Times New Roman" w:eastAsiaTheme="majorEastAsia" w:hAnsi="Times New Roman" w:cs="Times New Roman"/>
                <w:spacing w:val="-10"/>
                <w:kern w:val="28"/>
                <w:sz w:val="24"/>
                <w:szCs w:val="24"/>
              </w:rPr>
              <w: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0F28"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6A35C" w14:textId="5C7347BE" w:rsidR="00167BFC"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“CLO1”.</w:t>
            </w:r>
          </w:p>
        </w:tc>
      </w:tr>
      <w:tr w:rsidR="004C5912" w:rsidRPr="00C61D93" w14:paraId="080E4DE8" w14:textId="77777777" w:rsidTr="008326D9">
        <w:trPr>
          <w:trHeight w:val="6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278F"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bookmarkStart w:id="59" w:name="_Hlk121345125"/>
            <w:proofErr w:type="spellStart"/>
            <w:r w:rsidRPr="00C61D93">
              <w:rPr>
                <w:rFonts w:ascii="Times New Roman" w:eastAsiaTheme="majorEastAsia" w:hAnsi="Times New Roman" w:cs="Times New Roman"/>
                <w:spacing w:val="-10"/>
                <w:kern w:val="28"/>
                <w:sz w:val="24"/>
                <w:szCs w:val="24"/>
              </w:rPr>
              <w:t>cPLOID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07171"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D1C4"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449D" w14:textId="78630876"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Program Learning Outcome table.  </w:t>
            </w:r>
          </w:p>
          <w:p w14:paraId="5ACD10E7"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“PLO1”</w:t>
            </w:r>
          </w:p>
        </w:tc>
      </w:tr>
      <w:bookmarkEnd w:id="59"/>
      <w:tr w:rsidR="004C5912" w:rsidRPr="00C61D93" w14:paraId="7897ECDB" w14:textId="77777777" w:rsidTr="008326D9">
        <w:trPr>
          <w:trHeight w:val="564"/>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F899F"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F7C58"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1FEE1"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524A9" w14:textId="61772C6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w:t>
            </w:r>
            <w:r w:rsidR="00D539F9">
              <w:rPr>
                <w:rFonts w:ascii="Times New Roman" w:eastAsiaTheme="majorEastAsia" w:hAnsi="Times New Roman" w:cs="Times New Roman"/>
                <w:spacing w:val="-10"/>
                <w:kern w:val="28"/>
                <w:sz w:val="24"/>
                <w:szCs w:val="24"/>
              </w:rPr>
              <w:t xml:space="preserve">oreign Key from the </w:t>
            </w:r>
            <w:proofErr w:type="spellStart"/>
            <w:r w:rsidR="00D539F9">
              <w:rPr>
                <w:rFonts w:ascii="Times New Roman" w:eastAsiaTheme="majorEastAsia" w:hAnsi="Times New Roman" w:cs="Times New Roman"/>
                <w:spacing w:val="-10"/>
                <w:kern w:val="28"/>
                <w:sz w:val="24"/>
                <w:szCs w:val="24"/>
              </w:rPr>
              <w:t>Course_T</w:t>
            </w:r>
            <w:proofErr w:type="spellEnd"/>
            <w:r w:rsidRPr="00C61D93">
              <w:rPr>
                <w:rFonts w:ascii="Times New Roman" w:eastAsiaTheme="majorEastAsia" w:hAnsi="Times New Roman" w:cs="Times New Roman"/>
                <w:spacing w:val="-10"/>
                <w:kern w:val="28"/>
                <w:sz w:val="24"/>
                <w:szCs w:val="24"/>
              </w:rPr>
              <w:t xml:space="preserve">.  </w:t>
            </w:r>
          </w:p>
          <w:p w14:paraId="6D5BDF71" w14:textId="4525798E"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“CSE203”</w:t>
            </w:r>
          </w:p>
        </w:tc>
      </w:tr>
    </w:tbl>
    <w:p w14:paraId="072EC554" w14:textId="4015EDA1" w:rsidR="00167BFC" w:rsidRPr="00C61D93" w:rsidRDefault="00167BFC" w:rsidP="008326D9">
      <w:pPr>
        <w:spacing w:after="0"/>
        <w:jc w:val="both"/>
        <w:rPr>
          <w:rFonts w:ascii="Times New Roman" w:eastAsiaTheme="majorEastAsia" w:hAnsi="Times New Roman" w:cs="Times New Roman"/>
          <w:spacing w:val="-10"/>
          <w:kern w:val="28"/>
          <w:sz w:val="24"/>
          <w:szCs w:val="24"/>
        </w:rPr>
      </w:pPr>
    </w:p>
    <w:p w14:paraId="03F2CE49" w14:textId="0EF4D09B" w:rsidR="00E32F32" w:rsidRPr="00C61D93" w:rsidRDefault="00E32F32" w:rsidP="008326D9">
      <w:pPr>
        <w:spacing w:after="0"/>
        <w:jc w:val="both"/>
        <w:rPr>
          <w:rFonts w:ascii="Times New Roman" w:eastAsiaTheme="majorEastAsia" w:hAnsi="Times New Roman" w:cs="Times New Roman"/>
          <w:spacing w:val="-10"/>
          <w:kern w:val="28"/>
          <w:sz w:val="24"/>
          <w:szCs w:val="24"/>
        </w:rPr>
      </w:pPr>
    </w:p>
    <w:p w14:paraId="60F37BC2" w14:textId="77DFBD2E" w:rsidR="004C5912" w:rsidRPr="00C61D93" w:rsidRDefault="004C5912" w:rsidP="008326D9">
      <w:pPr>
        <w:spacing w:after="0"/>
        <w:jc w:val="both"/>
        <w:rPr>
          <w:rFonts w:ascii="Times New Roman" w:eastAsiaTheme="majorEastAsia" w:hAnsi="Times New Roman" w:cs="Times New Roman"/>
          <w:spacing w:val="-10"/>
          <w:kern w:val="28"/>
          <w:sz w:val="24"/>
          <w:szCs w:val="24"/>
        </w:rPr>
      </w:pPr>
    </w:p>
    <w:p w14:paraId="04C7BB77"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p>
    <w:p w14:paraId="1DAD4E9B" w14:textId="1D41E4CA"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PLO_T </w:t>
      </w:r>
    </w:p>
    <w:tbl>
      <w:tblPr>
        <w:tblW w:w="0" w:type="auto"/>
        <w:tblCellMar>
          <w:top w:w="15" w:type="dxa"/>
          <w:left w:w="15" w:type="dxa"/>
          <w:bottom w:w="15" w:type="dxa"/>
          <w:right w:w="15" w:type="dxa"/>
        </w:tblCellMar>
        <w:tblLook w:val="04A0" w:firstRow="1" w:lastRow="0" w:firstColumn="1" w:lastColumn="0" w:noHBand="0" w:noVBand="1"/>
      </w:tblPr>
      <w:tblGrid>
        <w:gridCol w:w="1447"/>
        <w:gridCol w:w="1434"/>
        <w:gridCol w:w="624"/>
        <w:gridCol w:w="5142"/>
      </w:tblGrid>
      <w:tr w:rsidR="00167BFC" w:rsidRPr="00C61D93" w14:paraId="548A4FF3" w14:textId="77777777" w:rsidTr="008326D9">
        <w:trPr>
          <w:trHeight w:val="3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D436A"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E857"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193D"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20582"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167BFC" w:rsidRPr="00C61D93" w14:paraId="522FAC0F" w14:textId="77777777" w:rsidTr="008326D9">
        <w:trPr>
          <w:trHeight w:val="6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A03B4" w14:textId="1409D7A7" w:rsidR="00167BFC" w:rsidRPr="00C61D93" w:rsidRDefault="00457087"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w:t>
            </w:r>
            <w:r w:rsidR="00167BFC" w:rsidRPr="00C61D93">
              <w:rPr>
                <w:rFonts w:ascii="Times New Roman" w:eastAsiaTheme="majorEastAsia" w:hAnsi="Times New Roman" w:cs="Times New Roman"/>
                <w:spacing w:val="-10"/>
                <w:kern w:val="28"/>
                <w:sz w:val="24"/>
                <w:szCs w:val="24"/>
              </w:rPr>
              <w:t>PLOID</w:t>
            </w:r>
            <w:proofErr w:type="spellEnd"/>
            <w:r w:rsidR="00167BFC"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CF5D8" w14:textId="218B6A4F" w:rsidR="00167BFC"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3710" w14:textId="65CE9731"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2141" w14:textId="531AEAA3"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Program </w:t>
            </w:r>
            <w:r w:rsidR="00E32F32" w:rsidRPr="00C61D93">
              <w:rPr>
                <w:rFonts w:ascii="Times New Roman" w:eastAsiaTheme="majorEastAsia" w:hAnsi="Times New Roman" w:cs="Times New Roman"/>
                <w:spacing w:val="-10"/>
                <w:kern w:val="28"/>
                <w:sz w:val="24"/>
                <w:szCs w:val="24"/>
              </w:rPr>
              <w:t>Learning Outcome</w:t>
            </w:r>
            <w:r w:rsidRPr="00C61D93">
              <w:rPr>
                <w:rFonts w:ascii="Times New Roman" w:eastAsiaTheme="majorEastAsia" w:hAnsi="Times New Roman" w:cs="Times New Roman"/>
                <w:spacing w:val="-10"/>
                <w:kern w:val="28"/>
                <w:sz w:val="24"/>
                <w:szCs w:val="24"/>
              </w:rPr>
              <w:t>.  </w:t>
            </w:r>
          </w:p>
          <w:p w14:paraId="6A51762E" w14:textId="29157259" w:rsidR="00167BFC"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457087">
              <w:rPr>
                <w:rFonts w:ascii="Times New Roman" w:eastAsiaTheme="majorEastAsia" w:hAnsi="Times New Roman" w:cs="Times New Roman"/>
                <w:spacing w:val="-10"/>
                <w:kern w:val="28"/>
                <w:sz w:val="24"/>
                <w:szCs w:val="24"/>
              </w:rPr>
              <w:t>: “</w:t>
            </w:r>
            <w:r w:rsidR="00167BFC" w:rsidRPr="00C61D93">
              <w:rPr>
                <w:rFonts w:ascii="Times New Roman" w:eastAsiaTheme="majorEastAsia" w:hAnsi="Times New Roman" w:cs="Times New Roman"/>
                <w:spacing w:val="-10"/>
                <w:kern w:val="28"/>
                <w:sz w:val="24"/>
                <w:szCs w:val="24"/>
              </w:rPr>
              <w:t>1”</w:t>
            </w:r>
          </w:p>
        </w:tc>
      </w:tr>
      <w:tr w:rsidR="00167BFC" w:rsidRPr="00C61D93" w14:paraId="29ED8953" w14:textId="77777777" w:rsidTr="008326D9">
        <w:trPr>
          <w:trHeight w:val="2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8A421"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nPLONum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D2FF3"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54C53"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FE31" w14:textId="17C6F281"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PLO number. </w:t>
            </w:r>
            <w:r w:rsidR="00E32F3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“1”</w:t>
            </w:r>
          </w:p>
        </w:tc>
      </w:tr>
      <w:tr w:rsidR="00167BFC" w:rsidRPr="00C61D93" w14:paraId="45CDD5C1" w14:textId="77777777" w:rsidTr="00167BFC">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A01BB"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cDetails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12ED6"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EA1A9" w14:textId="3DED9792" w:rsidR="00167BFC"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C82AC" w14:textId="698F0DB3"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details for Program Learning Outcome. </w:t>
            </w:r>
            <w:r w:rsidR="00E32F3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xml:space="preserve">: “An ability to select and apply the </w:t>
            </w:r>
            <w:r w:rsidR="00E32F32" w:rsidRPr="00C61D93">
              <w:rPr>
                <w:rFonts w:ascii="Times New Roman" w:eastAsiaTheme="majorEastAsia" w:hAnsi="Times New Roman" w:cs="Times New Roman"/>
                <w:spacing w:val="-10"/>
                <w:kern w:val="28"/>
                <w:sz w:val="24"/>
                <w:szCs w:val="24"/>
              </w:rPr>
              <w:t>knowledge, technique</w:t>
            </w:r>
            <w:r w:rsidRPr="00C61D93">
              <w:rPr>
                <w:rFonts w:ascii="Times New Roman" w:eastAsiaTheme="majorEastAsia" w:hAnsi="Times New Roman" w:cs="Times New Roman"/>
                <w:spacing w:val="-10"/>
                <w:kern w:val="28"/>
                <w:sz w:val="24"/>
                <w:szCs w:val="24"/>
              </w:rPr>
              <w:t xml:space="preserve">, skills and modern tools of </w:t>
            </w:r>
            <w:r w:rsidR="00E32F32" w:rsidRPr="00C61D93">
              <w:rPr>
                <w:rFonts w:ascii="Times New Roman" w:eastAsiaTheme="majorEastAsia" w:hAnsi="Times New Roman" w:cs="Times New Roman"/>
                <w:spacing w:val="-10"/>
                <w:kern w:val="28"/>
                <w:sz w:val="24"/>
                <w:szCs w:val="24"/>
              </w:rPr>
              <w:t>the computer</w:t>
            </w:r>
            <w:r w:rsidRPr="00C61D93">
              <w:rPr>
                <w:rFonts w:ascii="Times New Roman" w:eastAsiaTheme="majorEastAsia" w:hAnsi="Times New Roman" w:cs="Times New Roman"/>
                <w:spacing w:val="-10"/>
                <w:kern w:val="28"/>
                <w:sz w:val="24"/>
                <w:szCs w:val="24"/>
              </w:rPr>
              <w:t xml:space="preserve"> science and engineering </w:t>
            </w:r>
            <w:r w:rsidR="00E32F32" w:rsidRPr="00C61D93">
              <w:rPr>
                <w:rFonts w:ascii="Times New Roman" w:eastAsiaTheme="majorEastAsia" w:hAnsi="Times New Roman" w:cs="Times New Roman"/>
                <w:spacing w:val="-10"/>
                <w:kern w:val="28"/>
                <w:sz w:val="24"/>
                <w:szCs w:val="24"/>
              </w:rPr>
              <w:t>discipline”</w:t>
            </w:r>
          </w:p>
        </w:tc>
      </w:tr>
      <w:tr w:rsidR="00B44FA4" w:rsidRPr="00C61D93" w14:paraId="63C09484" w14:textId="77777777" w:rsidTr="008326D9">
        <w:trPr>
          <w:trHeight w:val="5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58AB1" w14:textId="59B38325" w:rsidR="00B44FA4" w:rsidRPr="00C61D93" w:rsidRDefault="00B44FA4"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68D4F" w14:textId="12C4F96F" w:rsidR="00B44FA4"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hAnsi="Times New Roman" w:cs="Times New Roman"/>
                <w:sz w:val="24"/>
                <w:szCs w:val="24"/>
              </w:rPr>
              <w:t>VARCHAR</w:t>
            </w:r>
            <w:r w:rsidR="00B44FA4"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7BD7C" w14:textId="482F05D1" w:rsidR="00B44FA4"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BF985" w14:textId="2F707654" w:rsidR="00B44FA4" w:rsidRPr="00C61D93" w:rsidRDefault="00B44FA4"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w:t>
            </w:r>
            <w:r w:rsidR="00457087">
              <w:rPr>
                <w:rFonts w:ascii="Times New Roman" w:hAnsi="Times New Roman" w:cs="Times New Roman"/>
                <w:sz w:val="24"/>
                <w:szCs w:val="24"/>
              </w:rPr>
              <w:t xml:space="preserve">from the </w:t>
            </w:r>
            <w:proofErr w:type="spellStart"/>
            <w:r w:rsidR="00457087">
              <w:rPr>
                <w:rFonts w:ascii="Times New Roman" w:hAnsi="Times New Roman" w:cs="Times New Roman"/>
                <w:sz w:val="24"/>
                <w:szCs w:val="24"/>
              </w:rPr>
              <w:t>pPogram_T</w:t>
            </w:r>
            <w:proofErr w:type="spellEnd"/>
            <w:r w:rsidRPr="00C61D93">
              <w:rPr>
                <w:rFonts w:ascii="Times New Roman" w:hAnsi="Times New Roman" w:cs="Times New Roman"/>
                <w:sz w:val="24"/>
                <w:szCs w:val="24"/>
              </w:rPr>
              <w:t xml:space="preserve">. </w:t>
            </w:r>
          </w:p>
          <w:p w14:paraId="354CF0D9" w14:textId="0D58567E" w:rsidR="00B44FA4" w:rsidRPr="00C61D93" w:rsidRDefault="00B44FA4"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w:t>
            </w:r>
            <w:r w:rsidR="00457087">
              <w:rPr>
                <w:rFonts w:ascii="Times New Roman" w:hAnsi="Times New Roman" w:cs="Times New Roman"/>
                <w:sz w:val="24"/>
                <w:szCs w:val="24"/>
              </w:rPr>
              <w:t>BSC</w:t>
            </w:r>
            <w:r w:rsidRPr="00C61D93">
              <w:rPr>
                <w:rFonts w:ascii="Times New Roman" w:hAnsi="Times New Roman" w:cs="Times New Roman"/>
                <w:sz w:val="24"/>
                <w:szCs w:val="24"/>
              </w:rPr>
              <w:t>1”</w:t>
            </w:r>
          </w:p>
        </w:tc>
      </w:tr>
    </w:tbl>
    <w:p w14:paraId="5A2D0CA4"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
    <w:p w14:paraId="091DDF8C" w14:textId="400C5C65" w:rsidR="009140ED" w:rsidRDefault="00457087"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Assessment_T</w:t>
      </w:r>
      <w:proofErr w:type="spellEnd"/>
    </w:p>
    <w:tbl>
      <w:tblPr>
        <w:tblStyle w:val="TableGrid"/>
        <w:tblW w:w="0" w:type="auto"/>
        <w:tblLook w:val="04A0" w:firstRow="1" w:lastRow="0" w:firstColumn="1" w:lastColumn="0" w:noHBand="0" w:noVBand="1"/>
      </w:tblPr>
      <w:tblGrid>
        <w:gridCol w:w="2163"/>
        <w:gridCol w:w="2163"/>
        <w:gridCol w:w="2162"/>
        <w:gridCol w:w="2169"/>
      </w:tblGrid>
      <w:tr w:rsidR="00457087" w14:paraId="37D34929" w14:textId="77777777" w:rsidTr="00457087">
        <w:tc>
          <w:tcPr>
            <w:tcW w:w="2164" w:type="dxa"/>
          </w:tcPr>
          <w:p w14:paraId="177E1A4E" w14:textId="73D6244C"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NAME</w:t>
            </w:r>
          </w:p>
        </w:tc>
        <w:tc>
          <w:tcPr>
            <w:tcW w:w="2164" w:type="dxa"/>
          </w:tcPr>
          <w:p w14:paraId="5BC3F38F" w14:textId="44D21842" w:rsidR="00457087" w:rsidRDefault="00457087"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DataType</w:t>
            </w:r>
            <w:proofErr w:type="spellEnd"/>
          </w:p>
        </w:tc>
        <w:tc>
          <w:tcPr>
            <w:tcW w:w="2164" w:type="dxa"/>
          </w:tcPr>
          <w:p w14:paraId="07638AE5" w14:textId="625ABB51"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Size</w:t>
            </w:r>
          </w:p>
        </w:tc>
        <w:tc>
          <w:tcPr>
            <w:tcW w:w="2165" w:type="dxa"/>
          </w:tcPr>
          <w:p w14:paraId="10D433C8" w14:textId="1EEF3D14"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Remarks</w:t>
            </w:r>
          </w:p>
        </w:tc>
      </w:tr>
      <w:tr w:rsidR="00457087" w14:paraId="2DFC1A0D" w14:textId="77777777" w:rsidTr="00457087">
        <w:tc>
          <w:tcPr>
            <w:tcW w:w="2164" w:type="dxa"/>
          </w:tcPr>
          <w:p w14:paraId="3FAA8B00" w14:textId="428BBD5D" w:rsidR="00457087" w:rsidRDefault="00457087"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nAssessmentNo</w:t>
            </w:r>
            <w:proofErr w:type="spellEnd"/>
          </w:p>
        </w:tc>
        <w:tc>
          <w:tcPr>
            <w:tcW w:w="2164" w:type="dxa"/>
          </w:tcPr>
          <w:p w14:paraId="0CA3686D" w14:textId="3BC4C5D8"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tc>
        <w:tc>
          <w:tcPr>
            <w:tcW w:w="2164" w:type="dxa"/>
          </w:tcPr>
          <w:p w14:paraId="73E9E6E0" w14:textId="77777777" w:rsidR="00457087" w:rsidRDefault="00457087" w:rsidP="008326D9">
            <w:pPr>
              <w:jc w:val="both"/>
              <w:rPr>
                <w:rFonts w:ascii="Times New Roman" w:eastAsiaTheme="majorEastAsia" w:hAnsi="Times New Roman" w:cs="Times New Roman"/>
                <w:spacing w:val="-10"/>
                <w:kern w:val="28"/>
                <w:sz w:val="24"/>
                <w:szCs w:val="24"/>
              </w:rPr>
            </w:pPr>
          </w:p>
        </w:tc>
        <w:tc>
          <w:tcPr>
            <w:tcW w:w="2165" w:type="dxa"/>
          </w:tcPr>
          <w:p w14:paraId="10C9C092" w14:textId="77777777"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This is the Primary Key of an assessments</w:t>
            </w:r>
          </w:p>
          <w:p w14:paraId="6F4B11F0" w14:textId="5F5739D7"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Eg:”124”</w:t>
            </w:r>
          </w:p>
        </w:tc>
      </w:tr>
      <w:tr w:rsidR="00457087" w14:paraId="39FBDBDD" w14:textId="77777777" w:rsidTr="008326D9">
        <w:trPr>
          <w:trHeight w:val="449"/>
        </w:trPr>
        <w:tc>
          <w:tcPr>
            <w:tcW w:w="2164" w:type="dxa"/>
          </w:tcPr>
          <w:p w14:paraId="3B8033EC" w14:textId="35278507" w:rsidR="00457087" w:rsidRDefault="00831235"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w:t>
            </w:r>
            <w:r w:rsidR="00457087">
              <w:rPr>
                <w:rFonts w:ascii="Times New Roman" w:eastAsiaTheme="majorEastAsia" w:hAnsi="Times New Roman" w:cs="Times New Roman"/>
                <w:spacing w:val="-10"/>
                <w:kern w:val="28"/>
                <w:sz w:val="24"/>
                <w:szCs w:val="24"/>
              </w:rPr>
              <w:t>Marks</w:t>
            </w:r>
            <w:proofErr w:type="spellEnd"/>
          </w:p>
        </w:tc>
        <w:tc>
          <w:tcPr>
            <w:tcW w:w="2164" w:type="dxa"/>
          </w:tcPr>
          <w:p w14:paraId="4054BE59" w14:textId="14EE97C8" w:rsidR="00457087"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NUMBER</w:t>
            </w:r>
          </w:p>
        </w:tc>
        <w:tc>
          <w:tcPr>
            <w:tcW w:w="2164" w:type="dxa"/>
          </w:tcPr>
          <w:p w14:paraId="0E173F77" w14:textId="77777777" w:rsidR="00457087" w:rsidRDefault="00457087" w:rsidP="008326D9">
            <w:pPr>
              <w:jc w:val="both"/>
              <w:rPr>
                <w:rFonts w:ascii="Times New Roman" w:eastAsiaTheme="majorEastAsia" w:hAnsi="Times New Roman" w:cs="Times New Roman"/>
                <w:spacing w:val="-10"/>
                <w:kern w:val="28"/>
                <w:sz w:val="24"/>
                <w:szCs w:val="24"/>
              </w:rPr>
            </w:pPr>
          </w:p>
        </w:tc>
        <w:tc>
          <w:tcPr>
            <w:tcW w:w="2165" w:type="dxa"/>
          </w:tcPr>
          <w:p w14:paraId="2CEA779F" w14:textId="23ECEAC7"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This is the Marks of each assessments Eg:”65.6”</w:t>
            </w:r>
          </w:p>
        </w:tc>
      </w:tr>
      <w:tr w:rsidR="00457087" w14:paraId="2926F57B" w14:textId="77777777" w:rsidTr="00457087">
        <w:tc>
          <w:tcPr>
            <w:tcW w:w="2164" w:type="dxa"/>
          </w:tcPr>
          <w:p w14:paraId="0E2E839B" w14:textId="269C1B80" w:rsidR="00457087" w:rsidRDefault="00457087"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nCLOID</w:t>
            </w:r>
            <w:proofErr w:type="spellEnd"/>
          </w:p>
        </w:tc>
        <w:tc>
          <w:tcPr>
            <w:tcW w:w="2164" w:type="dxa"/>
          </w:tcPr>
          <w:p w14:paraId="6849BF0D" w14:textId="3D81481F" w:rsidR="00831235"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p w14:paraId="297B8E60" w14:textId="38E159D6" w:rsidR="00457087" w:rsidRDefault="00457087" w:rsidP="008326D9">
            <w:pPr>
              <w:jc w:val="both"/>
              <w:rPr>
                <w:rFonts w:ascii="Times New Roman" w:eastAsiaTheme="majorEastAsia" w:hAnsi="Times New Roman" w:cs="Times New Roman"/>
                <w:spacing w:val="-10"/>
                <w:kern w:val="28"/>
                <w:sz w:val="24"/>
                <w:szCs w:val="24"/>
              </w:rPr>
            </w:pPr>
          </w:p>
        </w:tc>
        <w:tc>
          <w:tcPr>
            <w:tcW w:w="2164" w:type="dxa"/>
          </w:tcPr>
          <w:p w14:paraId="0411D424" w14:textId="77777777" w:rsidR="00457087" w:rsidRDefault="00457087" w:rsidP="008326D9">
            <w:pPr>
              <w:jc w:val="both"/>
              <w:rPr>
                <w:rFonts w:ascii="Times New Roman" w:eastAsiaTheme="majorEastAsia" w:hAnsi="Times New Roman" w:cs="Times New Roman"/>
                <w:spacing w:val="-10"/>
                <w:kern w:val="28"/>
                <w:sz w:val="24"/>
                <w:szCs w:val="24"/>
              </w:rPr>
            </w:pPr>
          </w:p>
        </w:tc>
        <w:tc>
          <w:tcPr>
            <w:tcW w:w="2165" w:type="dxa"/>
          </w:tcPr>
          <w:p w14:paraId="514E5B70" w14:textId="10028365" w:rsidR="00831235" w:rsidRPr="00831235" w:rsidRDefault="00831235" w:rsidP="008326D9">
            <w:pPr>
              <w:rPr>
                <w:rFonts w:ascii="Times New Roman" w:eastAsiaTheme="majorEastAsia" w:hAnsi="Times New Roman" w:cs="Times New Roman"/>
                <w:spacing w:val="-10"/>
                <w:kern w:val="28"/>
                <w:sz w:val="24"/>
                <w:szCs w:val="24"/>
              </w:rPr>
            </w:pPr>
            <w:r w:rsidRPr="00831235">
              <w:rPr>
                <w:rFonts w:ascii="Times New Roman" w:eastAsiaTheme="majorEastAsia" w:hAnsi="Times New Roman" w:cs="Times New Roman"/>
                <w:spacing w:val="-10"/>
                <w:kern w:val="28"/>
                <w:sz w:val="24"/>
                <w:szCs w:val="24"/>
              </w:rPr>
              <w:t xml:space="preserve">This is the </w:t>
            </w:r>
            <w:r>
              <w:rPr>
                <w:rFonts w:ascii="Times New Roman" w:eastAsiaTheme="majorEastAsia" w:hAnsi="Times New Roman" w:cs="Times New Roman"/>
                <w:spacing w:val="-10"/>
                <w:kern w:val="28"/>
                <w:sz w:val="24"/>
                <w:szCs w:val="24"/>
              </w:rPr>
              <w:t>Foreign Key From the CLO_T</w:t>
            </w:r>
            <w:r w:rsidRPr="00831235">
              <w:rPr>
                <w:rFonts w:ascii="Times New Roman" w:eastAsiaTheme="majorEastAsia" w:hAnsi="Times New Roman" w:cs="Times New Roman"/>
                <w:spacing w:val="-10"/>
                <w:kern w:val="28"/>
                <w:sz w:val="24"/>
                <w:szCs w:val="24"/>
              </w:rPr>
              <w:t>.</w:t>
            </w:r>
          </w:p>
          <w:p w14:paraId="3B0425B2" w14:textId="4616AFBA" w:rsidR="00457087" w:rsidRDefault="00831235" w:rsidP="008326D9">
            <w:pPr>
              <w:rPr>
                <w:rFonts w:ascii="Times New Roman" w:eastAsiaTheme="majorEastAsia" w:hAnsi="Times New Roman" w:cs="Times New Roman"/>
                <w:spacing w:val="-10"/>
                <w:kern w:val="28"/>
                <w:sz w:val="24"/>
                <w:szCs w:val="24"/>
              </w:rPr>
            </w:pPr>
            <w:r w:rsidRPr="00831235">
              <w:rPr>
                <w:rFonts w:ascii="Times New Roman" w:eastAsiaTheme="majorEastAsia" w:hAnsi="Times New Roman" w:cs="Times New Roman"/>
                <w:spacing w:val="-10"/>
                <w:kern w:val="28"/>
                <w:sz w:val="24"/>
                <w:szCs w:val="24"/>
              </w:rPr>
              <w:t>E.g.: “1”.</w:t>
            </w:r>
          </w:p>
        </w:tc>
      </w:tr>
      <w:tr w:rsidR="00831235" w14:paraId="4A19E4C4" w14:textId="77777777" w:rsidTr="008326D9">
        <w:trPr>
          <w:trHeight w:val="430"/>
        </w:trPr>
        <w:tc>
          <w:tcPr>
            <w:tcW w:w="2164" w:type="dxa"/>
            <w:tcBorders>
              <w:top w:val="single" w:sz="8" w:space="0" w:color="000000"/>
              <w:left w:val="single" w:sz="8" w:space="0" w:color="000000"/>
              <w:bottom w:val="single" w:sz="8" w:space="0" w:color="000000"/>
              <w:right w:val="single" w:sz="8" w:space="0" w:color="000000"/>
            </w:tcBorders>
          </w:tcPr>
          <w:p w14:paraId="56801A41" w14:textId="0ADC7862" w:rsidR="00831235" w:rsidRDefault="00831235" w:rsidP="008326D9">
            <w:pPr>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SectionID</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0B7C014A" w14:textId="4702F77B" w:rsidR="00831235"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2F4A26E9" w14:textId="57DD0625" w:rsidR="00831235"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2165" w:type="dxa"/>
            <w:tcBorders>
              <w:top w:val="single" w:sz="8" w:space="0" w:color="000000"/>
              <w:left w:val="single" w:sz="8" w:space="0" w:color="000000"/>
              <w:bottom w:val="single" w:sz="8" w:space="0" w:color="000000"/>
              <w:right w:val="single" w:sz="8" w:space="0" w:color="000000"/>
            </w:tcBorders>
          </w:tcPr>
          <w:p w14:paraId="554198D3" w14:textId="617DF122" w:rsidR="00831235" w:rsidRPr="00C61D93" w:rsidRDefault="00831235" w:rsidP="008326D9">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Pr>
                <w:rFonts w:ascii="Times New Roman" w:eastAsiaTheme="majorEastAsia" w:hAnsi="Times New Roman" w:cs="Times New Roman"/>
                <w:spacing w:val="-10"/>
                <w:kern w:val="28"/>
                <w:sz w:val="24"/>
                <w:szCs w:val="24"/>
              </w:rPr>
              <w:t>Foreign Key from</w:t>
            </w:r>
            <w:r w:rsidRPr="00C61D93">
              <w:rPr>
                <w:rFonts w:ascii="Times New Roman" w:eastAsiaTheme="majorEastAsia" w:hAnsi="Times New Roman" w:cs="Times New Roman"/>
                <w:spacing w:val="-10"/>
                <w:kern w:val="28"/>
                <w:sz w:val="24"/>
                <w:szCs w:val="24"/>
              </w:rPr>
              <w:t xml:space="preserve"> </w:t>
            </w:r>
            <w:proofErr w:type="spellStart"/>
            <w:r w:rsidRPr="00C61D93">
              <w:rPr>
                <w:rFonts w:ascii="Times New Roman" w:eastAsiaTheme="majorEastAsia" w:hAnsi="Times New Roman" w:cs="Times New Roman"/>
                <w:spacing w:val="-10"/>
                <w:kern w:val="28"/>
                <w:sz w:val="24"/>
                <w:szCs w:val="24"/>
              </w:rPr>
              <w:t>Section</w:t>
            </w:r>
            <w:r>
              <w:rPr>
                <w:rFonts w:ascii="Times New Roman" w:eastAsiaTheme="majorEastAsia" w:hAnsi="Times New Roman" w:cs="Times New Roman"/>
                <w:spacing w:val="-10"/>
                <w:kern w:val="28"/>
                <w:sz w:val="24"/>
                <w:szCs w:val="24"/>
              </w:rPr>
              <w:t>_T</w:t>
            </w:r>
            <w:proofErr w:type="spellEnd"/>
            <w:r w:rsidRPr="00C61D93">
              <w:rPr>
                <w:rFonts w:ascii="Times New Roman" w:eastAsiaTheme="majorEastAsia" w:hAnsi="Times New Roman" w:cs="Times New Roman"/>
                <w:spacing w:val="-10"/>
                <w:kern w:val="28"/>
                <w:sz w:val="24"/>
                <w:szCs w:val="24"/>
              </w:rPr>
              <w:t xml:space="preserve">. </w:t>
            </w:r>
          </w:p>
          <w:p w14:paraId="4AC386DF" w14:textId="5090B942" w:rsidR="00831235" w:rsidRPr="00831235" w:rsidRDefault="00831235" w:rsidP="008326D9">
            <w:pPr>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“summer23csc10101</w:t>
            </w:r>
            <w:r w:rsidRPr="00C61D93">
              <w:rPr>
                <w:rFonts w:ascii="Times New Roman" w:eastAsiaTheme="majorEastAsia" w:hAnsi="Times New Roman" w:cs="Times New Roman"/>
                <w:spacing w:val="-10"/>
                <w:kern w:val="28"/>
                <w:sz w:val="24"/>
                <w:szCs w:val="24"/>
              </w:rPr>
              <w:t>”</w:t>
            </w:r>
          </w:p>
        </w:tc>
      </w:tr>
    </w:tbl>
    <w:p w14:paraId="35417485" w14:textId="77777777" w:rsidR="00457087" w:rsidRPr="00C61D93" w:rsidRDefault="00457087" w:rsidP="008326D9">
      <w:pPr>
        <w:spacing w:after="0"/>
        <w:jc w:val="both"/>
        <w:rPr>
          <w:rFonts w:ascii="Times New Roman" w:eastAsiaTheme="majorEastAsia" w:hAnsi="Times New Roman" w:cs="Times New Roman"/>
          <w:spacing w:val="-10"/>
          <w:kern w:val="28"/>
          <w:sz w:val="24"/>
          <w:szCs w:val="24"/>
        </w:rPr>
      </w:pPr>
    </w:p>
    <w:p w14:paraId="6C9F3F86" w14:textId="1284C3FB" w:rsidR="00E32F32" w:rsidRPr="00C61D93" w:rsidRDefault="00E32F3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Evaluation_T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10"/>
        <w:gridCol w:w="1610"/>
        <w:gridCol w:w="624"/>
        <w:gridCol w:w="4703"/>
      </w:tblGrid>
      <w:tr w:rsidR="00E32F32" w:rsidRPr="00C61D93" w14:paraId="79DFBA3E" w14:textId="77777777" w:rsidTr="008326D9">
        <w:trPr>
          <w:trHeight w:val="1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F184"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215EB"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E5A"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D58F"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E32F32" w:rsidRPr="00C61D93" w14:paraId="5D0AC56A" w14:textId="77777777" w:rsidTr="008326D9">
        <w:trPr>
          <w:trHeight w:val="2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8E0ED"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nEvaluationID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99613"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36AA"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0D07C" w14:textId="1BC74DB1"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w:t>
            </w:r>
            <w:r w:rsidR="00831235">
              <w:rPr>
                <w:rFonts w:ascii="Times New Roman" w:eastAsiaTheme="majorEastAsia" w:hAnsi="Times New Roman" w:cs="Times New Roman"/>
                <w:spacing w:val="-10"/>
                <w:kern w:val="28"/>
                <w:sz w:val="24"/>
                <w:szCs w:val="24"/>
              </w:rPr>
              <w:t>s the Primary Key for Evaluation Table</w:t>
            </w:r>
            <w:r w:rsidRPr="00C61D93">
              <w:rPr>
                <w:rFonts w:ascii="Times New Roman" w:eastAsiaTheme="majorEastAsia" w:hAnsi="Times New Roman" w:cs="Times New Roman"/>
                <w:spacing w:val="-10"/>
                <w:kern w:val="28"/>
                <w:sz w:val="24"/>
                <w:szCs w:val="24"/>
              </w:rPr>
              <w:t>.</w:t>
            </w:r>
          </w:p>
        </w:tc>
      </w:tr>
      <w:tr w:rsidR="00E32F32" w:rsidRPr="00C61D93" w14:paraId="00DC2662" w14:textId="77777777" w:rsidTr="008326D9">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5F56"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cObtainedMarks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18F8"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CBAD0"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77EE6" w14:textId="6FD767B4"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obtained marks of the student.  E.g.: “24.5”</w:t>
            </w:r>
          </w:p>
        </w:tc>
      </w:tr>
      <w:tr w:rsidR="00831235" w:rsidRPr="00B44FA4" w14:paraId="308E3CDB" w14:textId="77777777" w:rsidTr="008326D9">
        <w:trPr>
          <w:trHeight w:val="411"/>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9A6C8" w14:textId="3036DAD1" w:rsidR="00831235" w:rsidRPr="00B44FA4" w:rsidRDefault="00831235"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nAssessmentNo</w:t>
            </w:r>
            <w:proofErr w:type="spellEnd"/>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02104" w14:textId="086FDBD2" w:rsidR="00831235" w:rsidRPr="00B44FA4" w:rsidRDefault="00831235"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F98E7" w14:textId="77777777" w:rsidR="00831235" w:rsidRPr="00B44FA4" w:rsidRDefault="00831235"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C7D64" w14:textId="4C589BCD" w:rsidR="00831235" w:rsidRDefault="00831235"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 xml:space="preserve">This is the Foreign Key from </w:t>
            </w:r>
            <w:proofErr w:type="spellStart"/>
            <w:r>
              <w:rPr>
                <w:rFonts w:ascii="Times New Roman" w:eastAsiaTheme="majorEastAsia" w:hAnsi="Times New Roman" w:cs="Times New Roman"/>
                <w:spacing w:val="-10"/>
                <w:kern w:val="28"/>
                <w:sz w:val="24"/>
                <w:szCs w:val="24"/>
              </w:rPr>
              <w:t>Assessment_T</w:t>
            </w:r>
            <w:proofErr w:type="spellEnd"/>
          </w:p>
          <w:p w14:paraId="3E57275F" w14:textId="02F3192F" w:rsidR="00831235" w:rsidRPr="00B44FA4" w:rsidRDefault="00831235"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Eg:”124”</w:t>
            </w:r>
          </w:p>
        </w:tc>
      </w:tr>
      <w:tr w:rsidR="00831235" w:rsidRPr="00B44FA4" w14:paraId="1640DEF1" w14:textId="77777777" w:rsidTr="008326D9">
        <w:trPr>
          <w:trHeight w:val="195"/>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7320" w14:textId="0C7B3708" w:rsidR="00831235" w:rsidRPr="00B44FA4" w:rsidRDefault="00831235" w:rsidP="008326D9">
            <w:pPr>
              <w:spacing w:after="0"/>
              <w:jc w:val="both"/>
              <w:rPr>
                <w:rFonts w:ascii="Times New Roman" w:eastAsiaTheme="majorEastAsia" w:hAnsi="Times New Roman" w:cs="Times New Roman"/>
                <w:spacing w:val="-10"/>
                <w:kern w:val="28"/>
                <w:sz w:val="24"/>
                <w:szCs w:val="24"/>
              </w:rPr>
            </w:pPr>
            <w:proofErr w:type="spellStart"/>
            <w:r w:rsidRPr="00B44FA4">
              <w:rPr>
                <w:rFonts w:ascii="Times New Roman" w:eastAsiaTheme="majorEastAsia" w:hAnsi="Times New Roman" w:cs="Times New Roman"/>
                <w:spacing w:val="-10"/>
                <w:kern w:val="28"/>
                <w:sz w:val="24"/>
                <w:szCs w:val="24"/>
              </w:rPr>
              <w:t>n</w:t>
            </w:r>
            <w:r>
              <w:rPr>
                <w:rFonts w:ascii="Times New Roman" w:eastAsiaTheme="majorEastAsia" w:hAnsi="Times New Roman" w:cs="Times New Roman"/>
                <w:spacing w:val="-10"/>
                <w:kern w:val="28"/>
                <w:sz w:val="24"/>
                <w:szCs w:val="24"/>
              </w:rPr>
              <w:t>Enrollment</w:t>
            </w:r>
            <w:r w:rsidRPr="00B44FA4">
              <w:rPr>
                <w:rFonts w:ascii="Times New Roman" w:eastAsiaTheme="majorEastAsia" w:hAnsi="Times New Roman" w:cs="Times New Roman"/>
                <w:spacing w:val="-10"/>
                <w:kern w:val="28"/>
                <w:sz w:val="24"/>
                <w:szCs w:val="24"/>
              </w:rPr>
              <w:t>ID</w:t>
            </w:r>
            <w:proofErr w:type="spellEnd"/>
            <w:r w:rsidRPr="00B44FA4">
              <w:rPr>
                <w:rFonts w:ascii="Times New Roman" w:eastAsiaTheme="majorEastAsia" w:hAnsi="Times New Roman" w:cs="Times New Roman"/>
                <w:spacing w:val="-10"/>
                <w:kern w:val="28"/>
                <w:sz w:val="24"/>
                <w:szCs w:val="24"/>
              </w:rPr>
              <w:t> </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A7D1A" w14:textId="77777777" w:rsidR="00831235" w:rsidRPr="00B44FA4" w:rsidRDefault="00831235" w:rsidP="008326D9">
            <w:pPr>
              <w:spacing w:after="0"/>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INTEGER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0631" w14:textId="77777777" w:rsidR="00831235" w:rsidRPr="00B44FA4" w:rsidRDefault="00831235"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06509" w14:textId="7CE10D08" w:rsidR="00831235" w:rsidRPr="00B44FA4" w:rsidRDefault="00831235" w:rsidP="008326D9">
            <w:pPr>
              <w:spacing w:after="0"/>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 xml:space="preserve">This is the Foreign Key from </w:t>
            </w:r>
            <w:proofErr w:type="spellStart"/>
            <w:r>
              <w:rPr>
                <w:rFonts w:ascii="Times New Roman" w:eastAsiaTheme="majorEastAsia" w:hAnsi="Times New Roman" w:cs="Times New Roman"/>
                <w:spacing w:val="-10"/>
                <w:kern w:val="28"/>
                <w:sz w:val="24"/>
                <w:szCs w:val="24"/>
              </w:rPr>
              <w:t>Enrollment_T</w:t>
            </w:r>
            <w:proofErr w:type="spellEnd"/>
            <w:r w:rsidRPr="00B44FA4">
              <w:rPr>
                <w:rFonts w:ascii="Times New Roman" w:eastAsiaTheme="majorEastAsia" w:hAnsi="Times New Roman" w:cs="Times New Roman"/>
                <w:spacing w:val="-10"/>
                <w:kern w:val="28"/>
                <w:sz w:val="24"/>
                <w:szCs w:val="24"/>
              </w:rPr>
              <w:t>.</w:t>
            </w:r>
          </w:p>
        </w:tc>
      </w:tr>
    </w:tbl>
    <w:p w14:paraId="10E0DB18"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
    <w:p w14:paraId="1434D4BC" w14:textId="300D7F7E"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Student_T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755"/>
        <w:gridCol w:w="854"/>
        <w:gridCol w:w="4285"/>
      </w:tblGrid>
      <w:tr w:rsidR="009140ED" w:rsidRPr="00C61D93" w14:paraId="3934A4E1" w14:textId="77777777" w:rsidTr="008326D9">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1EF3D"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C0D1"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8DA9A"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74D7E"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9140ED" w:rsidRPr="00C61D93" w14:paraId="0F439B25" w14:textId="77777777" w:rsidTr="008326D9">
        <w:trPr>
          <w:trHeight w:val="5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617DE"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nStudentID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E681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A016"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64263" w14:textId="4CB423E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the </w:t>
            </w:r>
            <w:r w:rsidR="00E32F32" w:rsidRPr="00C61D93">
              <w:rPr>
                <w:rFonts w:ascii="Times New Roman" w:eastAsiaTheme="majorEastAsia" w:hAnsi="Times New Roman" w:cs="Times New Roman"/>
                <w:spacing w:val="-10"/>
                <w:kern w:val="28"/>
                <w:sz w:val="24"/>
                <w:szCs w:val="24"/>
              </w:rPr>
              <w:t>student</w:t>
            </w:r>
            <w:r w:rsidRPr="00C61D93">
              <w:rPr>
                <w:rFonts w:ascii="Times New Roman" w:eastAsiaTheme="majorEastAsia" w:hAnsi="Times New Roman" w:cs="Times New Roman"/>
                <w:spacing w:val="-10"/>
                <w:kern w:val="28"/>
                <w:sz w:val="24"/>
                <w:szCs w:val="24"/>
              </w:rPr>
              <w:t xml:space="preserve"> table.  </w:t>
            </w:r>
          </w:p>
          <w:p w14:paraId="439D9400" w14:textId="45076C88"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w:t>
            </w:r>
          </w:p>
        </w:tc>
      </w:tr>
      <w:tr w:rsidR="009140ED" w:rsidRPr="00C61D93" w14:paraId="579F906A" w14:textId="77777777" w:rsidTr="008326D9">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976F"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cFirstName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5519F"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0180"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6EE2" w14:textId="77777777" w:rsidR="00B44FA4"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first name of the student. </w:t>
            </w:r>
          </w:p>
          <w:p w14:paraId="2ACB62F1" w14:textId="3907E29D"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t>
            </w:r>
            <w:proofErr w:type="spellStart"/>
            <w:r w:rsidRPr="00C61D93">
              <w:rPr>
                <w:rFonts w:ascii="Times New Roman" w:eastAsiaTheme="majorEastAsia" w:hAnsi="Times New Roman" w:cs="Times New Roman"/>
                <w:spacing w:val="-10"/>
                <w:kern w:val="28"/>
                <w:sz w:val="24"/>
                <w:szCs w:val="24"/>
              </w:rPr>
              <w:t>Rakibul</w:t>
            </w:r>
            <w:proofErr w:type="spellEnd"/>
            <w:r w:rsidRPr="00C61D93">
              <w:rPr>
                <w:rFonts w:ascii="Times New Roman" w:eastAsiaTheme="majorEastAsia" w:hAnsi="Times New Roman" w:cs="Times New Roman"/>
                <w:spacing w:val="-10"/>
                <w:kern w:val="28"/>
                <w:sz w:val="24"/>
                <w:szCs w:val="24"/>
              </w:rPr>
              <w:t>”.</w:t>
            </w:r>
          </w:p>
        </w:tc>
      </w:tr>
      <w:tr w:rsidR="009140ED" w:rsidRPr="00C61D93" w14:paraId="33A198CD"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1CAF"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cLastName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D27D0"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D1FE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D53E2" w14:textId="77777777" w:rsidR="00B44FA4"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last name of the student.  </w:t>
            </w:r>
          </w:p>
          <w:p w14:paraId="456E4D8B" w14:textId="5C8DFF05"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“Hasan”.</w:t>
            </w:r>
          </w:p>
        </w:tc>
      </w:tr>
      <w:tr w:rsidR="009140ED" w:rsidRPr="00C61D93" w14:paraId="07F56662" w14:textId="77777777" w:rsidTr="00B44FA4">
        <w:trPr>
          <w:trHeight w:val="10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FB901"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dDateOfBirth</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92E9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E8F2"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 </w:t>
            </w:r>
          </w:p>
          <w:p w14:paraId="717E5052"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MM </w:t>
            </w:r>
          </w:p>
          <w:p w14:paraId="15DC53C6"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A22A" w14:textId="77777777" w:rsidR="00B44FA4"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birth date of the student.  </w:t>
            </w:r>
          </w:p>
          <w:p w14:paraId="4086A1AE" w14:textId="4A770341"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“21-12-1996”.</w:t>
            </w:r>
          </w:p>
        </w:tc>
      </w:tr>
      <w:tr w:rsidR="009140ED" w:rsidRPr="00C61D93" w14:paraId="6EC51B3E"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CA3D"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cEmail</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A7282"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7B1E0"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FD79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email of the student.  </w:t>
            </w:r>
          </w:p>
          <w:p w14:paraId="075F5178" w14:textId="06B46881"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“1921834@iub.edu.bd”</w:t>
            </w:r>
          </w:p>
        </w:tc>
      </w:tr>
      <w:tr w:rsidR="009140ED" w:rsidRPr="00C61D93" w14:paraId="4DF7FBAC" w14:textId="77777777" w:rsidTr="008326D9">
        <w:trPr>
          <w:trHeight w:val="6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11A3"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nPhone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85448"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4597"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A03A"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phone of the student.  </w:t>
            </w:r>
          </w:p>
          <w:p w14:paraId="379799E7" w14:textId="442F27E0"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“01XXXXXXXXX”.</w:t>
            </w:r>
          </w:p>
        </w:tc>
      </w:tr>
      <w:tr w:rsidR="009140ED" w:rsidRPr="00C61D93" w14:paraId="502A31D3" w14:textId="77777777" w:rsidTr="008326D9">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A2775" w14:textId="55E75B0C"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8B6A2" w14:textId="0CAEDFC4"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31388" w14:textId="0B0860EF"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EBA25" w14:textId="1CFBA198"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address of the student.  E.g.: “House 1, </w:t>
            </w:r>
          </w:p>
          <w:p w14:paraId="40712877" w14:textId="762D7F3B"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Road 4, Block </w:t>
            </w:r>
            <w:r w:rsidR="00E32F32" w:rsidRPr="00C61D93">
              <w:rPr>
                <w:rFonts w:ascii="Times New Roman" w:eastAsiaTheme="majorEastAsia" w:hAnsi="Times New Roman" w:cs="Times New Roman"/>
                <w:spacing w:val="-10"/>
                <w:kern w:val="28"/>
                <w:sz w:val="24"/>
                <w:szCs w:val="24"/>
              </w:rPr>
              <w:t>D, Bashundhara</w:t>
            </w:r>
            <w:r w:rsidRPr="00C61D93">
              <w:rPr>
                <w:rFonts w:ascii="Times New Roman" w:eastAsiaTheme="majorEastAsia" w:hAnsi="Times New Roman" w:cs="Times New Roman"/>
                <w:spacing w:val="-10"/>
                <w:kern w:val="28"/>
                <w:sz w:val="24"/>
                <w:szCs w:val="24"/>
              </w:rPr>
              <w:t xml:space="preserve"> RA”.</w:t>
            </w:r>
          </w:p>
        </w:tc>
      </w:tr>
      <w:tr w:rsidR="00B44FA4" w:rsidRPr="00C61D93" w14:paraId="0DD79123" w14:textId="77777777" w:rsidTr="008326D9">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6C3EC" w14:textId="4E50E094" w:rsidR="00B44FA4" w:rsidRPr="00C61D93" w:rsidRDefault="00B44FA4"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7104B" w14:textId="0FC46882" w:rsidR="00B44FA4" w:rsidRPr="00C61D93" w:rsidRDefault="00B44FA4"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90C1A" w14:textId="77777777" w:rsidR="00B44FA4" w:rsidRPr="00C61D93" w:rsidRDefault="00B44FA4"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9F56D" w14:textId="77777777" w:rsidR="00B44FA4" w:rsidRPr="00C61D93" w:rsidRDefault="00B44FA4"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from the program table. </w:t>
            </w:r>
          </w:p>
          <w:p w14:paraId="6BC208C6" w14:textId="09440349" w:rsidR="00B44FA4" w:rsidRPr="00C61D93" w:rsidRDefault="00B44FA4"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w:t>
            </w:r>
            <w:r w:rsidR="00F263D4">
              <w:rPr>
                <w:rFonts w:ascii="Times New Roman" w:hAnsi="Times New Roman" w:cs="Times New Roman"/>
                <w:sz w:val="24"/>
                <w:szCs w:val="24"/>
              </w:rPr>
              <w:t>BSc</w:t>
            </w:r>
            <w:r w:rsidRPr="00C61D93">
              <w:rPr>
                <w:rFonts w:ascii="Times New Roman" w:hAnsi="Times New Roman" w:cs="Times New Roman"/>
                <w:sz w:val="24"/>
                <w:szCs w:val="24"/>
              </w:rPr>
              <w:t>1”</w:t>
            </w:r>
          </w:p>
        </w:tc>
      </w:tr>
      <w:tr w:rsidR="00B44FA4" w:rsidRPr="00B44FA4" w14:paraId="0C3A11AA" w14:textId="77777777" w:rsidTr="00F263D4">
        <w:trPr>
          <w:trHeight w:val="870"/>
        </w:trPr>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3BF7" w14:textId="77777777" w:rsidR="00B44FA4" w:rsidRPr="00B44FA4" w:rsidRDefault="00B44FA4" w:rsidP="008326D9">
            <w:pPr>
              <w:spacing w:after="0"/>
              <w:jc w:val="both"/>
              <w:rPr>
                <w:rFonts w:ascii="Times New Roman" w:hAnsi="Times New Roman" w:cs="Times New Roman"/>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4347" w14:textId="77777777" w:rsidR="00B44FA4" w:rsidRPr="00B44FA4" w:rsidRDefault="00B44FA4"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DEBF" w14:textId="77777777" w:rsidR="00B44FA4" w:rsidRPr="00B44FA4" w:rsidRDefault="00B44FA4"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1F163" w14:textId="65F95C22" w:rsidR="00B44FA4" w:rsidRPr="00B44FA4" w:rsidRDefault="00B44FA4"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38861E02" w14:textId="624BF850" w:rsidR="00B44FA4" w:rsidRPr="00B44FA4" w:rsidRDefault="00B44FA4"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bl>
    <w:p w14:paraId="03A3548B" w14:textId="35D223AB" w:rsidR="009140ED" w:rsidRPr="00C61D93" w:rsidRDefault="009140ED" w:rsidP="008326D9">
      <w:pPr>
        <w:spacing w:after="0"/>
        <w:jc w:val="both"/>
        <w:rPr>
          <w:rFonts w:ascii="Times New Roman" w:eastAsiaTheme="majorEastAsia" w:hAnsi="Times New Roman" w:cs="Times New Roman"/>
          <w:spacing w:val="-10"/>
          <w:kern w:val="28"/>
          <w:sz w:val="24"/>
          <w:szCs w:val="24"/>
        </w:rPr>
      </w:pPr>
    </w:p>
    <w:p w14:paraId="6BE6356E" w14:textId="02B5128C"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w:t>
      </w:r>
      <w:proofErr w:type="spellStart"/>
      <w:r w:rsidRPr="00C61D93">
        <w:rPr>
          <w:rFonts w:ascii="Times New Roman" w:eastAsiaTheme="majorEastAsia" w:hAnsi="Times New Roman" w:cs="Times New Roman"/>
          <w:spacing w:val="-10"/>
          <w:kern w:val="28"/>
          <w:sz w:val="24"/>
          <w:szCs w:val="24"/>
        </w:rPr>
        <w:t>Section_T</w:t>
      </w:r>
      <w:proofErr w:type="spellEnd"/>
      <w:r w:rsidRPr="00C61D93">
        <w:rPr>
          <w:rFonts w:ascii="Times New Roman" w:eastAsiaTheme="majorEastAsia" w:hAnsi="Times New Roman" w:cs="Times New Roman"/>
          <w:spacing w:val="-10"/>
          <w:kern w:val="28"/>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460"/>
        <w:gridCol w:w="1354"/>
        <w:gridCol w:w="690"/>
        <w:gridCol w:w="4156"/>
      </w:tblGrid>
      <w:tr w:rsidR="0031695B" w:rsidRPr="00C61D93" w14:paraId="2E806F58" w14:textId="77777777" w:rsidTr="008326D9">
        <w:trPr>
          <w:trHeight w:val="2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BC09"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6A7DF"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2E092"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DEA40"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31695B" w:rsidRPr="00C61D93" w14:paraId="2B7A13B8" w14:textId="77777777" w:rsidTr="008326D9">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C517F" w14:textId="7DF3C4D2" w:rsidR="0031695B" w:rsidRPr="00C61D93" w:rsidRDefault="00831235"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w:t>
            </w:r>
            <w:r w:rsidR="0031695B" w:rsidRPr="00C61D93">
              <w:rPr>
                <w:rFonts w:ascii="Times New Roman" w:eastAsiaTheme="majorEastAsia" w:hAnsi="Times New Roman" w:cs="Times New Roman"/>
                <w:spacing w:val="-10"/>
                <w:kern w:val="28"/>
                <w:sz w:val="24"/>
                <w:szCs w:val="24"/>
              </w:rPr>
              <w:t>SectionID</w:t>
            </w:r>
            <w:proofErr w:type="spellEnd"/>
            <w:r w:rsidR="0031695B"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3665" w14:textId="196F329B"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0031695B"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C8E9" w14:textId="1A687026"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EA98B"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Section. </w:t>
            </w:r>
          </w:p>
          <w:p w14:paraId="1076752E" w14:textId="7EF4FE76"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“summer23csc10101</w:t>
            </w:r>
            <w:r w:rsidR="0031695B" w:rsidRPr="00C61D93">
              <w:rPr>
                <w:rFonts w:ascii="Times New Roman" w:eastAsiaTheme="majorEastAsia" w:hAnsi="Times New Roman" w:cs="Times New Roman"/>
                <w:spacing w:val="-10"/>
                <w:kern w:val="28"/>
                <w:sz w:val="24"/>
                <w:szCs w:val="24"/>
              </w:rPr>
              <w:t>”</w:t>
            </w:r>
          </w:p>
        </w:tc>
      </w:tr>
      <w:tr w:rsidR="0031695B" w:rsidRPr="00C61D93" w14:paraId="5C3BB2A8" w14:textId="77777777" w:rsidTr="008326D9">
        <w:trPr>
          <w:trHeight w:val="5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3418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nSectionNum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18A"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A5ABD"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7C4F4"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section number. </w:t>
            </w:r>
          </w:p>
          <w:p w14:paraId="715B7245" w14:textId="326D4CB9"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31695B" w:rsidRPr="00C61D93" w14:paraId="65543A45" w14:textId="77777777" w:rsidTr="008326D9">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1BEF4"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7945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D28F" w14:textId="40F1B0F2" w:rsidR="0031695B" w:rsidRPr="00C61D93" w:rsidRDefault="008B47CE"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7</w:t>
            </w:r>
            <w:r w:rsidR="0031695B"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18DD2" w14:textId="162346F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table. </w:t>
            </w:r>
          </w:p>
          <w:p w14:paraId="3B2A6AE9" w14:textId="05C0C991"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“CSE101”</w:t>
            </w:r>
          </w:p>
        </w:tc>
      </w:tr>
      <w:tr w:rsidR="00F263D4" w:rsidRPr="00C61D93" w14:paraId="2F0B2EFE" w14:textId="77777777" w:rsidTr="008326D9">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1B271" w14:textId="2CD192C8"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dYear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74B53" w14:textId="7EF8DDFE"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1AACA" w14:textId="2C694339"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4B58D"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4B91AF9E" w14:textId="2FF5C5E1"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r w:rsidR="00F263D4" w:rsidRPr="00C61D93" w14:paraId="19F61B5B" w14:textId="77777777" w:rsidTr="008326D9">
        <w:trPr>
          <w:trHeight w:val="6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6B154"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cSemester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DA1A1"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8D94" w14:textId="398783CB" w:rsidR="00F263D4" w:rsidRPr="00C61D93" w:rsidRDefault="00F263D4" w:rsidP="00F263D4">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8D22"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the section. </w:t>
            </w:r>
          </w:p>
          <w:p w14:paraId="60EA5CC7" w14:textId="62663BAF"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“Summer”</w:t>
            </w:r>
          </w:p>
        </w:tc>
      </w:tr>
      <w:tr w:rsidR="00F263D4" w:rsidRPr="00C61D93" w14:paraId="4B0DE51F" w14:textId="77777777" w:rsidTr="008326D9">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9552"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cFacultyID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1340"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85B63"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ABF1"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Faculty table. </w:t>
            </w:r>
          </w:p>
          <w:p w14:paraId="0086B657" w14:textId="1BA0823F"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“1801”</w:t>
            </w:r>
          </w:p>
        </w:tc>
      </w:tr>
    </w:tbl>
    <w:p w14:paraId="13043F39" w14:textId="543CDD9B" w:rsidR="0031695B" w:rsidRPr="00C61D93" w:rsidRDefault="00012961"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lastRenderedPageBreak/>
        <w:t>Enrollment</w:t>
      </w:r>
      <w:r w:rsidR="0031695B" w:rsidRPr="00C61D93">
        <w:rPr>
          <w:rFonts w:ascii="Times New Roman" w:eastAsiaTheme="majorEastAsia" w:hAnsi="Times New Roman" w:cs="Times New Roman"/>
          <w:spacing w:val="-10"/>
          <w:kern w:val="28"/>
          <w:sz w:val="24"/>
          <w:szCs w:val="24"/>
        </w:rPr>
        <w:t>_T</w:t>
      </w:r>
      <w:proofErr w:type="spellEnd"/>
      <w:r w:rsidR="0031695B" w:rsidRPr="00C61D93">
        <w:rPr>
          <w:rFonts w:ascii="Times New Roman" w:eastAsia="Times New Roman" w:hAnsi="Times New Roman" w:cs="Times New Roman"/>
          <w:caps/>
          <w:color w:val="000000"/>
          <w:sz w:val="24"/>
          <w:szCs w:val="24"/>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74"/>
        <w:gridCol w:w="1354"/>
        <w:gridCol w:w="690"/>
        <w:gridCol w:w="5029"/>
      </w:tblGrid>
      <w:tr w:rsidR="0031695B" w:rsidRPr="00C61D93" w14:paraId="12C66CB9" w14:textId="77777777" w:rsidTr="008326D9">
        <w:trPr>
          <w:trHeight w:val="4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A3843"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D31EA"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0B419"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A17F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31695B" w:rsidRPr="00C61D93" w14:paraId="324C4A6C" w14:textId="77777777" w:rsidTr="008326D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B0C6" w14:textId="2B5E5222"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w:t>
            </w:r>
            <w:r w:rsidR="00012961">
              <w:rPr>
                <w:rFonts w:ascii="Times New Roman" w:eastAsiaTheme="majorEastAsia" w:hAnsi="Times New Roman" w:cs="Times New Roman"/>
                <w:spacing w:val="-10"/>
                <w:kern w:val="28"/>
                <w:sz w:val="24"/>
                <w:szCs w:val="24"/>
              </w:rPr>
              <w:t>Enrollment</w:t>
            </w:r>
            <w:r w:rsidRPr="00C61D93">
              <w:rPr>
                <w:rFonts w:ascii="Times New Roman" w:eastAsiaTheme="majorEastAsia" w:hAnsi="Times New Roman" w:cs="Times New Roman"/>
                <w:spacing w:val="-10"/>
                <w:kern w:val="28"/>
                <w:sz w:val="24"/>
                <w:szCs w:val="24"/>
              </w:rPr>
              <w:t>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B854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DD7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A018F"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Registration. </w:t>
            </w:r>
          </w:p>
          <w:p w14:paraId="48C114EB" w14:textId="63523236" w:rsidR="00012961"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“0101010101”</w:t>
            </w:r>
          </w:p>
        </w:tc>
      </w:tr>
      <w:tr w:rsidR="00012961" w:rsidRPr="00C61D93" w14:paraId="21C83FB9" w14:textId="77777777" w:rsidTr="008326D9">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61FA9" w14:textId="1C8581E0" w:rsidR="00012961" w:rsidRPr="00C61D93" w:rsidRDefault="00012961"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cStudentID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953C2" w14:textId="18BFB9C8" w:rsidR="00012961" w:rsidRPr="00C61D93" w:rsidRDefault="00012961" w:rsidP="008326D9">
            <w:pPr>
              <w:spacing w:after="0"/>
              <w:jc w:val="both"/>
              <w:rPr>
                <w:rFonts w:ascii="Times New Roman" w:eastAsiaTheme="majorEastAsia" w:hAnsi="Times New Roman" w:cs="Times New Roman"/>
                <w:spacing w:val="-10"/>
                <w:kern w:val="28"/>
                <w:sz w:val="24"/>
                <w:szCs w:val="24"/>
              </w:rPr>
            </w:pPr>
            <w:r w:rsidRPr="00012961">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F309E" w14:textId="24E852E8" w:rsidR="00012961"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24C21" w14:textId="69964B03" w:rsidR="00012961" w:rsidRPr="00C61D93" w:rsidRDefault="00012961"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w:t>
            </w:r>
            <w:r>
              <w:rPr>
                <w:rFonts w:ascii="Times New Roman" w:eastAsiaTheme="majorEastAsia" w:hAnsi="Times New Roman" w:cs="Times New Roman"/>
                <w:spacing w:val="-10"/>
                <w:kern w:val="28"/>
                <w:sz w:val="24"/>
                <w:szCs w:val="24"/>
              </w:rPr>
              <w:t xml:space="preserve">Student Table extended from </w:t>
            </w:r>
            <w:proofErr w:type="spellStart"/>
            <w:r>
              <w:rPr>
                <w:rFonts w:ascii="Times New Roman" w:eastAsiaTheme="majorEastAsia" w:hAnsi="Times New Roman" w:cs="Times New Roman"/>
                <w:spacing w:val="-10"/>
                <w:kern w:val="28"/>
                <w:sz w:val="24"/>
                <w:szCs w:val="24"/>
              </w:rPr>
              <w:t>User_T</w:t>
            </w:r>
            <w:proofErr w:type="spellEnd"/>
            <w:r w:rsidRPr="00C61D93">
              <w:rPr>
                <w:rFonts w:ascii="Times New Roman" w:eastAsiaTheme="majorEastAsia" w:hAnsi="Times New Roman" w:cs="Times New Roman"/>
                <w:spacing w:val="-10"/>
                <w:kern w:val="28"/>
                <w:sz w:val="24"/>
                <w:szCs w:val="24"/>
              </w:rPr>
              <w:t xml:space="preserve">. </w:t>
            </w:r>
          </w:p>
          <w:p w14:paraId="7228C987" w14:textId="754B77D9" w:rsidR="00012961"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“1830398</w:t>
            </w:r>
            <w:r w:rsidRPr="00C61D93">
              <w:rPr>
                <w:rFonts w:ascii="Times New Roman" w:eastAsiaTheme="majorEastAsia" w:hAnsi="Times New Roman" w:cs="Times New Roman"/>
                <w:spacing w:val="-10"/>
                <w:kern w:val="28"/>
                <w:sz w:val="24"/>
                <w:szCs w:val="24"/>
              </w:rPr>
              <w:t>”</w:t>
            </w:r>
          </w:p>
        </w:tc>
      </w:tr>
      <w:tr w:rsidR="0031695B" w:rsidRPr="00C61D93" w14:paraId="63C8DD78" w14:textId="77777777" w:rsidTr="008326D9">
        <w:trPr>
          <w:trHeight w:val="6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DCEA"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cSemester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AC204"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1F874" w14:textId="7E4294F4"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10</w:t>
            </w:r>
            <w:r w:rsidR="0031695B"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5765D"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registration. </w:t>
            </w:r>
          </w:p>
          <w:p w14:paraId="7E3574A5" w14:textId="388CD4F2"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“Spring”</w:t>
            </w:r>
          </w:p>
        </w:tc>
      </w:tr>
      <w:tr w:rsidR="0031695B" w:rsidRPr="00C61D93" w14:paraId="41398E49" w14:textId="77777777" w:rsidTr="008326D9">
        <w:trPr>
          <w:trHeight w:val="6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246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dYear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34FA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37C4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9BF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25441DD7" w14:textId="2DA49E42"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r w:rsidR="00D539F9" w:rsidRPr="00C61D93" w14:paraId="32499890" w14:textId="77777777" w:rsidTr="008326D9">
        <w:trPr>
          <w:trHeight w:val="5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FF881" w14:textId="5B07A7D7" w:rsidR="00D539F9" w:rsidRPr="00C61D93" w:rsidRDefault="00D539F9"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nSectionID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D2775" w14:textId="4FBEBE5E" w:rsidR="00D539F9" w:rsidRPr="00C61D93" w:rsidRDefault="00D539F9"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F8EFF" w14:textId="6399FF20" w:rsidR="00D539F9" w:rsidRPr="00C61D93" w:rsidRDefault="00D539F9"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6CCE" w14:textId="0D0A6CDE" w:rsidR="00D539F9" w:rsidRPr="00C61D93" w:rsidRDefault="00D539F9"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Pr>
                <w:rFonts w:ascii="Times New Roman" w:eastAsiaTheme="majorEastAsia" w:hAnsi="Times New Roman" w:cs="Times New Roman"/>
                <w:spacing w:val="-10"/>
                <w:kern w:val="28"/>
                <w:sz w:val="24"/>
                <w:szCs w:val="24"/>
              </w:rPr>
              <w:t>Foreign Key from</w:t>
            </w:r>
            <w:r w:rsidRPr="00C61D93">
              <w:rPr>
                <w:rFonts w:ascii="Times New Roman" w:eastAsiaTheme="majorEastAsia" w:hAnsi="Times New Roman" w:cs="Times New Roman"/>
                <w:spacing w:val="-10"/>
                <w:kern w:val="28"/>
                <w:sz w:val="24"/>
                <w:szCs w:val="24"/>
              </w:rPr>
              <w:t xml:space="preserve"> </w:t>
            </w:r>
            <w:proofErr w:type="spellStart"/>
            <w:r w:rsidRPr="00C61D93">
              <w:rPr>
                <w:rFonts w:ascii="Times New Roman" w:eastAsiaTheme="majorEastAsia" w:hAnsi="Times New Roman" w:cs="Times New Roman"/>
                <w:spacing w:val="-10"/>
                <w:kern w:val="28"/>
                <w:sz w:val="24"/>
                <w:szCs w:val="24"/>
              </w:rPr>
              <w:t>Section</w:t>
            </w:r>
            <w:r>
              <w:rPr>
                <w:rFonts w:ascii="Times New Roman" w:eastAsiaTheme="majorEastAsia" w:hAnsi="Times New Roman" w:cs="Times New Roman"/>
                <w:spacing w:val="-10"/>
                <w:kern w:val="28"/>
                <w:sz w:val="24"/>
                <w:szCs w:val="24"/>
              </w:rPr>
              <w:t>_T</w:t>
            </w:r>
            <w:proofErr w:type="spellEnd"/>
            <w:r w:rsidRPr="00C61D93">
              <w:rPr>
                <w:rFonts w:ascii="Times New Roman" w:eastAsiaTheme="majorEastAsia" w:hAnsi="Times New Roman" w:cs="Times New Roman"/>
                <w:spacing w:val="-10"/>
                <w:kern w:val="28"/>
                <w:sz w:val="24"/>
                <w:szCs w:val="24"/>
              </w:rPr>
              <w:t xml:space="preserve">. </w:t>
            </w:r>
          </w:p>
          <w:p w14:paraId="13DD77CC" w14:textId="3AA3F02E" w:rsidR="00D539F9" w:rsidRPr="00C61D93" w:rsidRDefault="00D539F9"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“summer23csc10101</w:t>
            </w:r>
            <w:r w:rsidRPr="00C61D93">
              <w:rPr>
                <w:rFonts w:ascii="Times New Roman" w:eastAsiaTheme="majorEastAsia" w:hAnsi="Times New Roman" w:cs="Times New Roman"/>
                <w:spacing w:val="-10"/>
                <w:kern w:val="28"/>
                <w:sz w:val="24"/>
                <w:szCs w:val="24"/>
              </w:rPr>
              <w:t>”</w:t>
            </w:r>
          </w:p>
        </w:tc>
      </w:tr>
    </w:tbl>
    <w:p w14:paraId="3B72829E" w14:textId="41038D93" w:rsidR="00CD4E71" w:rsidRPr="00C61D93" w:rsidRDefault="00CD4E71" w:rsidP="008326D9">
      <w:pPr>
        <w:spacing w:after="0"/>
        <w:jc w:val="both"/>
        <w:rPr>
          <w:rFonts w:ascii="Times New Roman" w:eastAsiaTheme="majorEastAsia" w:hAnsi="Times New Roman" w:cs="Times New Roman"/>
          <w:spacing w:val="-10"/>
          <w:kern w:val="28"/>
          <w:sz w:val="24"/>
          <w:szCs w:val="24"/>
        </w:rPr>
      </w:pPr>
    </w:p>
    <w:p w14:paraId="70CC3583" w14:textId="318B3440"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Faculty_T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434"/>
        <w:gridCol w:w="1178"/>
        <w:gridCol w:w="4282"/>
      </w:tblGrid>
      <w:tr w:rsidR="002B1A2D" w:rsidRPr="00C61D93" w14:paraId="0021FC6D" w14:textId="77777777" w:rsidTr="008326D9">
        <w:trPr>
          <w:trHeight w:val="4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DD05"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bookmarkStart w:id="60" w:name="_Hlk133292479"/>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0187"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636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AF5BB"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bookmarkEnd w:id="60"/>
      <w:tr w:rsidR="002B1A2D" w:rsidRPr="00C61D93" w14:paraId="150C6567" w14:textId="77777777" w:rsidTr="008326D9">
        <w:trPr>
          <w:trHeight w:val="5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D8DE2"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nFacultyID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8D7FD"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F8AD"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AD0BF" w14:textId="68745DC9"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sidR="00317BB2" w:rsidRPr="00C61D93">
              <w:rPr>
                <w:rFonts w:ascii="Times New Roman" w:eastAsiaTheme="majorEastAsia" w:hAnsi="Times New Roman" w:cs="Times New Roman"/>
                <w:spacing w:val="-10"/>
                <w:kern w:val="28"/>
                <w:sz w:val="24"/>
                <w:szCs w:val="24"/>
              </w:rPr>
              <w:t xml:space="preserve">primary key for the faculty </w:t>
            </w:r>
            <w:r w:rsidRPr="00C61D93">
              <w:rPr>
                <w:rFonts w:ascii="Times New Roman" w:eastAsiaTheme="majorEastAsia" w:hAnsi="Times New Roman" w:cs="Times New Roman"/>
                <w:spacing w:val="-10"/>
                <w:kern w:val="28"/>
                <w:sz w:val="24"/>
                <w:szCs w:val="24"/>
              </w:rPr>
              <w:t>table.  </w:t>
            </w:r>
          </w:p>
          <w:p w14:paraId="7A972FA9" w14:textId="0763BA14"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“4250”</w:t>
            </w:r>
          </w:p>
        </w:tc>
      </w:tr>
      <w:tr w:rsidR="002B1A2D" w:rsidRPr="00C61D93" w14:paraId="5535B665" w14:textId="77777777" w:rsidTr="008326D9">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9DA0"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dJoinDate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C05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AB2CF"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dd-mm </w:t>
            </w:r>
            <w:proofErr w:type="spellStart"/>
            <w:r w:rsidRPr="00C61D93">
              <w:rPr>
                <w:rFonts w:ascii="Times New Roman" w:eastAsiaTheme="majorEastAsia" w:hAnsi="Times New Roman" w:cs="Times New Roman"/>
                <w:spacing w:val="-10"/>
                <w:kern w:val="28"/>
                <w:sz w:val="24"/>
                <w:szCs w:val="24"/>
              </w:rPr>
              <w:t>yyyy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A6394"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starting date.  </w:t>
            </w:r>
          </w:p>
          <w:p w14:paraId="3E9AD6F8" w14:textId="4D68AA51"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“01-03-2020”</w:t>
            </w:r>
          </w:p>
        </w:tc>
      </w:tr>
      <w:tr w:rsidR="002B1A2D" w:rsidRPr="00C61D93" w14:paraId="2C7F836B" w14:textId="77777777" w:rsidTr="008326D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3136A"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cRank</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C915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7E0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D02B"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rank of the faculty.</w:t>
            </w:r>
          </w:p>
          <w:p w14:paraId="72DD3D24" w14:textId="028FD3B1"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E.g.: “Assistant Professor”</w:t>
            </w:r>
          </w:p>
        </w:tc>
      </w:tr>
      <w:tr w:rsidR="00C61D93" w:rsidRPr="00C61D93" w14:paraId="6DAA29FA" w14:textId="77777777" w:rsidTr="008326D9">
        <w:trPr>
          <w:trHeight w:val="4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2FB1" w14:textId="6E14F05A" w:rsidR="00C61D93" w:rsidRPr="00C61D93" w:rsidRDefault="00C61D93" w:rsidP="008326D9">
            <w:pPr>
              <w:spacing w:after="0"/>
              <w:jc w:val="both"/>
              <w:rPr>
                <w:rFonts w:ascii="Times New Roman" w:eastAsiaTheme="majorEastAsia" w:hAnsi="Times New Roman" w:cs="Times New Roman"/>
                <w:spacing w:val="-10"/>
                <w:kern w:val="28"/>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4788A" w14:textId="34559A17" w:rsidR="00C61D93" w:rsidRPr="00C61D93" w:rsidRDefault="00C61D93"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0F46F" w14:textId="530545B0" w:rsidR="00C61D93" w:rsidRPr="00C61D93" w:rsidRDefault="00C61D93"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F48E8" w14:textId="77777777" w:rsidR="00C61D93" w:rsidRPr="00B44FA4" w:rsidRDefault="00C61D93"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0B8E5045" w14:textId="58ACA932" w:rsidR="00C61D93" w:rsidRPr="00C61D93" w:rsidRDefault="00C61D93"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bl>
    <w:p w14:paraId="28A292E1"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
    <w:p w14:paraId="124D267E" w14:textId="461774E2" w:rsidR="002B1A2D" w:rsidRPr="00C61D93" w:rsidRDefault="00457CEF"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Admin</w:t>
      </w:r>
      <w:r w:rsidR="002B1A2D" w:rsidRPr="00C61D93">
        <w:rPr>
          <w:rFonts w:ascii="Times New Roman" w:eastAsiaTheme="majorEastAsia" w:hAnsi="Times New Roman" w:cs="Times New Roman"/>
          <w:spacing w:val="-10"/>
          <w:kern w:val="28"/>
          <w:sz w:val="24"/>
          <w:szCs w:val="24"/>
        </w:rPr>
        <w:t>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434"/>
        <w:gridCol w:w="1252"/>
        <w:gridCol w:w="4208"/>
      </w:tblGrid>
      <w:tr w:rsidR="002B1A2D" w:rsidRPr="00C61D93" w14:paraId="1A6D22A8" w14:textId="77777777" w:rsidTr="008326D9">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A6D24"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9CEDA"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153B1"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869D"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2B1A2D" w:rsidRPr="00C61D93" w14:paraId="4CBBE7CE" w14:textId="77777777" w:rsidTr="008326D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756FA" w14:textId="26A8293B" w:rsidR="002B1A2D" w:rsidRPr="00C61D93" w:rsidRDefault="00457CEF"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nAdminID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0ADC1"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6A56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FD31" w14:textId="70BD2B4E"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w:t>
            </w:r>
            <w:r w:rsidR="00317BB2" w:rsidRPr="00C61D93">
              <w:rPr>
                <w:rFonts w:ascii="Times New Roman" w:eastAsiaTheme="majorEastAsia" w:hAnsi="Times New Roman" w:cs="Times New Roman"/>
                <w:spacing w:val="-10"/>
                <w:kern w:val="28"/>
                <w:sz w:val="24"/>
                <w:szCs w:val="24"/>
              </w:rPr>
              <w:t xml:space="preserve"> primary key for the admin table</w:t>
            </w:r>
            <w:r w:rsidRPr="00C61D93">
              <w:rPr>
                <w:rFonts w:ascii="Times New Roman" w:eastAsiaTheme="majorEastAsia" w:hAnsi="Times New Roman" w:cs="Times New Roman"/>
                <w:spacing w:val="-10"/>
                <w:kern w:val="28"/>
                <w:sz w:val="24"/>
                <w:szCs w:val="24"/>
              </w:rPr>
              <w:t>.  </w:t>
            </w:r>
          </w:p>
          <w:p w14:paraId="1795110D" w14:textId="7570C92C" w:rsidR="002B1A2D"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“4250”</w:t>
            </w:r>
          </w:p>
        </w:tc>
      </w:tr>
      <w:tr w:rsidR="002B1A2D" w:rsidRPr="00C61D93" w14:paraId="1BDBCE7E" w14:textId="77777777" w:rsidTr="008326D9">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99A2" w14:textId="04D95547" w:rsidR="002B1A2D" w:rsidRPr="00C61D93" w:rsidRDefault="00457CEF"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cAdminType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AC6D9" w14:textId="63774C81" w:rsidR="002B1A2D" w:rsidRPr="00C61D93" w:rsidRDefault="00457CEF"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5B5C" w14:textId="4FDF4F26"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w:t>
            </w:r>
            <w:r w:rsidR="00317BB2" w:rsidRPr="00C61D93">
              <w:rPr>
                <w:rFonts w:ascii="Times New Roman" w:eastAsiaTheme="majorEastAsia" w:hAnsi="Times New Roman" w:cs="Times New Roman"/>
                <w:spacing w:val="-10"/>
                <w:kern w:val="28"/>
                <w:sz w:val="24"/>
                <w:szCs w:val="24"/>
              </w:rPr>
              <w:t>0</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45D1D" w14:textId="2A03663D" w:rsidR="00317BB2"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sidR="00317BB2" w:rsidRPr="00C61D93">
              <w:rPr>
                <w:rFonts w:ascii="Times New Roman" w:eastAsiaTheme="majorEastAsia" w:hAnsi="Times New Roman" w:cs="Times New Roman"/>
                <w:spacing w:val="-10"/>
                <w:kern w:val="28"/>
                <w:sz w:val="24"/>
                <w:szCs w:val="24"/>
              </w:rPr>
              <w:t>type of user logging in</w:t>
            </w:r>
          </w:p>
          <w:p w14:paraId="3E4C9ACF" w14:textId="4252ADDE"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 </w:t>
            </w:r>
            <w:r w:rsidR="00317BB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w:t>
            </w:r>
            <w:r w:rsidR="00317BB2" w:rsidRPr="00C61D93">
              <w:rPr>
                <w:rFonts w:ascii="Times New Roman" w:eastAsiaTheme="majorEastAsia" w:hAnsi="Times New Roman" w:cs="Times New Roman"/>
                <w:spacing w:val="-10"/>
                <w:kern w:val="28"/>
                <w:sz w:val="24"/>
                <w:szCs w:val="24"/>
              </w:rPr>
              <w:t>VC</w:t>
            </w:r>
            <w:r w:rsidRPr="00C61D93">
              <w:rPr>
                <w:rFonts w:ascii="Times New Roman" w:eastAsiaTheme="majorEastAsia" w:hAnsi="Times New Roman" w:cs="Times New Roman"/>
                <w:spacing w:val="-10"/>
                <w:kern w:val="28"/>
                <w:sz w:val="24"/>
                <w:szCs w:val="24"/>
              </w:rPr>
              <w:t>”</w:t>
            </w:r>
          </w:p>
        </w:tc>
      </w:tr>
      <w:tr w:rsidR="002B1A2D" w:rsidRPr="00C61D93" w14:paraId="3B058545" w14:textId="77777777" w:rsidTr="008326D9">
        <w:trPr>
          <w:trHeight w:val="6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82B3"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dJoinDate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BFF72"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79E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dd-mm </w:t>
            </w:r>
            <w:proofErr w:type="spellStart"/>
            <w:r w:rsidRPr="00C61D93">
              <w:rPr>
                <w:rFonts w:ascii="Times New Roman" w:eastAsiaTheme="majorEastAsia" w:hAnsi="Times New Roman" w:cs="Times New Roman"/>
                <w:spacing w:val="-10"/>
                <w:kern w:val="28"/>
                <w:sz w:val="24"/>
                <w:szCs w:val="24"/>
              </w:rPr>
              <w:t>yyyy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86353"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starting date.  </w:t>
            </w:r>
          </w:p>
          <w:p w14:paraId="16970773" w14:textId="6B8E0EAB" w:rsidR="002B1A2D"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“01-03-2020”</w:t>
            </w:r>
          </w:p>
        </w:tc>
      </w:tr>
      <w:tr w:rsidR="002B1A2D" w:rsidRPr="00C61D93" w14:paraId="331C4A94" w14:textId="77777777" w:rsidTr="008326D9">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6E4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cRank</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54D7"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074A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712C2" w14:textId="77777777" w:rsidR="00317BB2"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rank of the </w:t>
            </w:r>
            <w:r w:rsidR="00317BB2" w:rsidRPr="00C61D93">
              <w:rPr>
                <w:rFonts w:ascii="Times New Roman" w:eastAsiaTheme="majorEastAsia" w:hAnsi="Times New Roman" w:cs="Times New Roman"/>
                <w:spacing w:val="-10"/>
                <w:kern w:val="28"/>
                <w:sz w:val="24"/>
                <w:szCs w:val="24"/>
              </w:rPr>
              <w:t>admin</w:t>
            </w:r>
            <w:r w:rsidRPr="00C61D93">
              <w:rPr>
                <w:rFonts w:ascii="Times New Roman" w:eastAsiaTheme="majorEastAsia" w:hAnsi="Times New Roman" w:cs="Times New Roman"/>
                <w:spacing w:val="-10"/>
                <w:kern w:val="28"/>
                <w:sz w:val="24"/>
                <w:szCs w:val="24"/>
              </w:rPr>
              <w:t xml:space="preserve">.  </w:t>
            </w:r>
          </w:p>
          <w:p w14:paraId="52F8F001" w14:textId="7D6D33DE" w:rsidR="002B1A2D"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“Assistant Professor”</w:t>
            </w:r>
          </w:p>
        </w:tc>
      </w:tr>
      <w:tr w:rsidR="00317BB2" w:rsidRPr="00C61D93" w14:paraId="1D1E2E83" w14:textId="77777777" w:rsidTr="008326D9">
        <w:trPr>
          <w:trHeight w:val="5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0A91"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dEndDate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14A38"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9359D"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w:t>
            </w:r>
          </w:p>
          <w:p w14:paraId="2AFA97C3"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C2372" w14:textId="49602FB1" w:rsidR="00994723"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date</w:t>
            </w:r>
            <w:r w:rsidR="00994723" w:rsidRPr="00C61D93">
              <w:rPr>
                <w:rFonts w:ascii="Times New Roman" w:eastAsiaTheme="majorEastAsia" w:hAnsi="Times New Roman" w:cs="Times New Roman"/>
                <w:spacing w:val="-10"/>
                <w:kern w:val="28"/>
                <w:sz w:val="24"/>
                <w:szCs w:val="24"/>
              </w:rPr>
              <w:t xml:space="preserve"> the admin</w:t>
            </w:r>
            <w:r w:rsidRPr="00C61D93">
              <w:rPr>
                <w:rFonts w:ascii="Times New Roman" w:eastAsiaTheme="majorEastAsia" w:hAnsi="Times New Roman" w:cs="Times New Roman"/>
                <w:spacing w:val="-10"/>
                <w:kern w:val="28"/>
                <w:sz w:val="24"/>
                <w:szCs w:val="24"/>
              </w:rPr>
              <w:t xml:space="preserve"> </w:t>
            </w:r>
            <w:r w:rsidR="00994723" w:rsidRPr="00C61D93">
              <w:rPr>
                <w:rFonts w:ascii="Times New Roman" w:eastAsiaTheme="majorEastAsia" w:hAnsi="Times New Roman" w:cs="Times New Roman"/>
                <w:spacing w:val="-10"/>
                <w:kern w:val="28"/>
                <w:sz w:val="24"/>
                <w:szCs w:val="24"/>
              </w:rPr>
              <w:t>retires</w:t>
            </w:r>
            <w:r w:rsidRPr="00C61D93">
              <w:rPr>
                <w:rFonts w:ascii="Times New Roman" w:eastAsiaTheme="majorEastAsia" w:hAnsi="Times New Roman" w:cs="Times New Roman"/>
                <w:spacing w:val="-10"/>
                <w:kern w:val="28"/>
                <w:sz w:val="24"/>
                <w:szCs w:val="24"/>
              </w:rPr>
              <w:t xml:space="preserve"> from </w:t>
            </w:r>
            <w:r w:rsidR="00994723" w:rsidRPr="00C61D93">
              <w:rPr>
                <w:rFonts w:ascii="Times New Roman" w:eastAsiaTheme="majorEastAsia" w:hAnsi="Times New Roman" w:cs="Times New Roman"/>
                <w:spacing w:val="-10"/>
                <w:kern w:val="28"/>
                <w:sz w:val="24"/>
                <w:szCs w:val="24"/>
              </w:rPr>
              <w:t>his post</w:t>
            </w:r>
            <w:r w:rsidRPr="00C61D93">
              <w:rPr>
                <w:rFonts w:ascii="Times New Roman" w:eastAsiaTheme="majorEastAsia" w:hAnsi="Times New Roman" w:cs="Times New Roman"/>
                <w:spacing w:val="-10"/>
                <w:kern w:val="28"/>
                <w:sz w:val="24"/>
                <w:szCs w:val="24"/>
              </w:rPr>
              <w:t xml:space="preserve">. </w:t>
            </w:r>
          </w:p>
          <w:p w14:paraId="6A9CD181" w14:textId="0065C6E6" w:rsidR="00317BB2"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“01-03-2024”</w:t>
            </w:r>
          </w:p>
        </w:tc>
      </w:tr>
      <w:tr w:rsidR="00CD4E71" w:rsidRPr="00C61D93" w14:paraId="35972201" w14:textId="77777777" w:rsidTr="008326D9">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9809C" w14:textId="79E63B9B" w:rsidR="00CD4E71" w:rsidRPr="00C61D93" w:rsidRDefault="00CD4E71" w:rsidP="008326D9">
            <w:pPr>
              <w:spacing w:after="0"/>
              <w:jc w:val="both"/>
              <w:rPr>
                <w:rFonts w:ascii="Times New Roman" w:eastAsiaTheme="majorEastAsia" w:hAnsi="Times New Roman" w:cs="Times New Roman"/>
                <w:spacing w:val="-10"/>
                <w:kern w:val="28"/>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7B26A" w14:textId="1089B474" w:rsidR="00CD4E71" w:rsidRPr="00C61D93" w:rsidRDefault="00CD4E71"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33B" w14:textId="0DDC8575" w:rsidR="00CD4E71" w:rsidRPr="00C61D93" w:rsidRDefault="00CD4E71"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89FA3" w14:textId="77777777" w:rsidR="00CD4E71" w:rsidRPr="00B44FA4" w:rsidRDefault="00CD4E71"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506108B0" w14:textId="60110AA7" w:rsidR="00CD4E71" w:rsidRPr="00C61D93" w:rsidRDefault="00CD4E71"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r w:rsidR="00CD4E71" w:rsidRPr="00C61D93" w14:paraId="6BBD2849" w14:textId="77777777" w:rsidTr="008326D9">
        <w:trPr>
          <w:trHeight w:val="8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EF515" w14:textId="77777777" w:rsidR="00CD4E71" w:rsidRPr="00C61D93" w:rsidRDefault="00CD4E71"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cSchoolID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EAAB"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352E7"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5 </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024E9"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a foreign key from the school table.  </w:t>
            </w:r>
          </w:p>
          <w:p w14:paraId="3C24D2F0"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 “SETS”.</w:t>
            </w:r>
          </w:p>
        </w:tc>
      </w:tr>
    </w:tbl>
    <w:p w14:paraId="47A5FCDA" w14:textId="77777777" w:rsidR="00423A3C" w:rsidRDefault="00423A3C" w:rsidP="00423A3C">
      <w:pPr>
        <w:jc w:val="both"/>
        <w:rPr>
          <w:rFonts w:ascii="Times New Roman" w:eastAsiaTheme="majorEastAsia" w:hAnsi="Times New Roman" w:cstheme="majorBidi"/>
          <w:spacing w:val="-10"/>
          <w:kern w:val="28"/>
          <w:sz w:val="24"/>
          <w:szCs w:val="18"/>
        </w:rPr>
      </w:pPr>
    </w:p>
    <w:p w14:paraId="5D90870B" w14:textId="4FE77A7F" w:rsidR="00FE13AB" w:rsidRDefault="00FE13AB" w:rsidP="00423A3C">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CourseGrade_T</w:t>
      </w:r>
      <w:proofErr w:type="spellEnd"/>
    </w:p>
    <w:tbl>
      <w:tblPr>
        <w:tblStyle w:val="TableGrid"/>
        <w:tblW w:w="8657" w:type="dxa"/>
        <w:tblInd w:w="-5" w:type="dxa"/>
        <w:tblLook w:val="04A0" w:firstRow="1" w:lastRow="0" w:firstColumn="1" w:lastColumn="0" w:noHBand="0" w:noVBand="1"/>
      </w:tblPr>
      <w:tblGrid>
        <w:gridCol w:w="2164"/>
        <w:gridCol w:w="2164"/>
        <w:gridCol w:w="2164"/>
        <w:gridCol w:w="2165"/>
      </w:tblGrid>
      <w:tr w:rsidR="00FE13AB" w14:paraId="18A61F3A" w14:textId="77777777" w:rsidTr="00FE13AB">
        <w:tc>
          <w:tcPr>
            <w:tcW w:w="2164" w:type="dxa"/>
            <w:tcBorders>
              <w:top w:val="single" w:sz="8" w:space="0" w:color="000000"/>
              <w:left w:val="single" w:sz="8" w:space="0" w:color="000000"/>
              <w:bottom w:val="single" w:sz="8" w:space="0" w:color="000000"/>
              <w:right w:val="single" w:sz="8" w:space="0" w:color="000000"/>
            </w:tcBorders>
          </w:tcPr>
          <w:p w14:paraId="177319FF" w14:textId="623389BD"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Name </w:t>
            </w:r>
          </w:p>
        </w:tc>
        <w:tc>
          <w:tcPr>
            <w:tcW w:w="2164" w:type="dxa"/>
            <w:tcBorders>
              <w:top w:val="single" w:sz="8" w:space="0" w:color="000000"/>
              <w:left w:val="single" w:sz="8" w:space="0" w:color="000000"/>
              <w:bottom w:val="single" w:sz="8" w:space="0" w:color="000000"/>
              <w:right w:val="single" w:sz="8" w:space="0" w:color="000000"/>
            </w:tcBorders>
          </w:tcPr>
          <w:p w14:paraId="35B910DF" w14:textId="6E380055"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Datatype </w:t>
            </w:r>
          </w:p>
        </w:tc>
        <w:tc>
          <w:tcPr>
            <w:tcW w:w="2164" w:type="dxa"/>
            <w:tcBorders>
              <w:top w:val="single" w:sz="8" w:space="0" w:color="000000"/>
              <w:left w:val="single" w:sz="8" w:space="0" w:color="000000"/>
              <w:bottom w:val="single" w:sz="8" w:space="0" w:color="000000"/>
              <w:right w:val="single" w:sz="8" w:space="0" w:color="000000"/>
            </w:tcBorders>
          </w:tcPr>
          <w:p w14:paraId="17C90E8F" w14:textId="7571B390"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Size </w:t>
            </w:r>
          </w:p>
        </w:tc>
        <w:tc>
          <w:tcPr>
            <w:tcW w:w="2165" w:type="dxa"/>
            <w:tcBorders>
              <w:top w:val="single" w:sz="8" w:space="0" w:color="000000"/>
              <w:left w:val="single" w:sz="8" w:space="0" w:color="000000"/>
              <w:bottom w:val="single" w:sz="8" w:space="0" w:color="000000"/>
              <w:right w:val="single" w:sz="8" w:space="0" w:color="000000"/>
            </w:tcBorders>
          </w:tcPr>
          <w:p w14:paraId="17404BBC" w14:textId="260290BA"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Remarks</w:t>
            </w:r>
          </w:p>
        </w:tc>
      </w:tr>
      <w:tr w:rsidR="00FE13AB" w14:paraId="10B96BC0" w14:textId="77777777" w:rsidTr="00FE13AB">
        <w:tc>
          <w:tcPr>
            <w:tcW w:w="2164" w:type="dxa"/>
          </w:tcPr>
          <w:p w14:paraId="3808A2D4" w14:textId="55989226" w:rsidR="00FE13AB" w:rsidRDefault="00B63EBF" w:rsidP="00FE13AB">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nID</w:t>
            </w:r>
            <w:proofErr w:type="spellEnd"/>
          </w:p>
        </w:tc>
        <w:tc>
          <w:tcPr>
            <w:tcW w:w="2164" w:type="dxa"/>
          </w:tcPr>
          <w:p w14:paraId="3E5B5FAE" w14:textId="74773EB1" w:rsidR="00FE13AB" w:rsidRDefault="00B63EBF" w:rsidP="00FE13AB">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INTEGER</w:t>
            </w:r>
          </w:p>
        </w:tc>
        <w:tc>
          <w:tcPr>
            <w:tcW w:w="2164" w:type="dxa"/>
          </w:tcPr>
          <w:p w14:paraId="527266AF" w14:textId="77777777" w:rsidR="00FE13AB" w:rsidRDefault="00FE13AB" w:rsidP="00FE13AB">
            <w:pPr>
              <w:jc w:val="both"/>
              <w:rPr>
                <w:rFonts w:ascii="Times New Roman" w:eastAsiaTheme="majorEastAsia" w:hAnsi="Times New Roman" w:cstheme="majorBidi"/>
                <w:spacing w:val="-10"/>
                <w:kern w:val="28"/>
                <w:sz w:val="24"/>
                <w:szCs w:val="18"/>
              </w:rPr>
            </w:pPr>
          </w:p>
        </w:tc>
        <w:tc>
          <w:tcPr>
            <w:tcW w:w="2165" w:type="dxa"/>
          </w:tcPr>
          <w:p w14:paraId="3EC35E31" w14:textId="09000DC4"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the </w:t>
            </w:r>
            <w:proofErr w:type="spellStart"/>
            <w:r>
              <w:rPr>
                <w:rFonts w:ascii="Times New Roman" w:eastAsiaTheme="majorEastAsia" w:hAnsi="Times New Roman" w:cs="Times New Roman"/>
                <w:spacing w:val="-10"/>
                <w:kern w:val="28"/>
                <w:sz w:val="24"/>
                <w:szCs w:val="24"/>
              </w:rPr>
              <w:t>CourseGrade_T</w:t>
            </w:r>
            <w:proofErr w:type="spellEnd"/>
            <w:r>
              <w:rPr>
                <w:rFonts w:ascii="Times New Roman" w:eastAsiaTheme="majorEastAsia" w:hAnsi="Times New Roman" w:cs="Times New Roman"/>
                <w:spacing w:val="-10"/>
                <w:kern w:val="28"/>
                <w:sz w:val="24"/>
                <w:szCs w:val="24"/>
              </w:rPr>
              <w:t xml:space="preserve"> table</w:t>
            </w:r>
            <w:r w:rsidRPr="00C61D93">
              <w:rPr>
                <w:rFonts w:ascii="Times New Roman" w:eastAsiaTheme="majorEastAsia" w:hAnsi="Times New Roman" w:cs="Times New Roman"/>
                <w:spacing w:val="-10"/>
                <w:kern w:val="28"/>
                <w:sz w:val="24"/>
                <w:szCs w:val="24"/>
              </w:rPr>
              <w:t>.  </w:t>
            </w:r>
            <w:r>
              <w:rPr>
                <w:rFonts w:ascii="Times New Roman" w:eastAsiaTheme="majorEastAsia" w:hAnsi="Times New Roman" w:cs="Times New Roman"/>
                <w:spacing w:val="-10"/>
                <w:kern w:val="28"/>
                <w:sz w:val="24"/>
                <w:szCs w:val="24"/>
              </w:rPr>
              <w:t xml:space="preserve">It </w:t>
            </w:r>
            <w:proofErr w:type="spellStart"/>
            <w:r>
              <w:rPr>
                <w:rFonts w:ascii="Times New Roman" w:eastAsiaTheme="majorEastAsia" w:hAnsi="Times New Roman" w:cs="Times New Roman"/>
                <w:spacing w:val="-10"/>
                <w:kern w:val="28"/>
                <w:sz w:val="24"/>
                <w:szCs w:val="24"/>
              </w:rPr>
              <w:t>increaments</w:t>
            </w:r>
            <w:proofErr w:type="spellEnd"/>
            <w:r>
              <w:rPr>
                <w:rFonts w:ascii="Times New Roman" w:eastAsiaTheme="majorEastAsia" w:hAnsi="Times New Roman" w:cs="Times New Roman"/>
                <w:spacing w:val="-10"/>
                <w:kern w:val="28"/>
                <w:sz w:val="24"/>
                <w:szCs w:val="24"/>
              </w:rPr>
              <w:t xml:space="preserve"> automatically</w:t>
            </w:r>
          </w:p>
          <w:p w14:paraId="09DA2490" w14:textId="680164C0" w:rsidR="00FE13AB"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“4250”</w:t>
            </w:r>
          </w:p>
        </w:tc>
      </w:tr>
      <w:tr w:rsidR="00B63EBF" w14:paraId="62C2D1F4" w14:textId="77777777" w:rsidTr="00111DDE">
        <w:tc>
          <w:tcPr>
            <w:tcW w:w="2164" w:type="dxa"/>
            <w:tcBorders>
              <w:top w:val="single" w:sz="8" w:space="0" w:color="000000"/>
              <w:left w:val="single" w:sz="8" w:space="0" w:color="000000"/>
              <w:bottom w:val="single" w:sz="8" w:space="0" w:color="000000"/>
              <w:right w:val="single" w:sz="8" w:space="0" w:color="000000"/>
            </w:tcBorders>
          </w:tcPr>
          <w:p w14:paraId="34676A82" w14:textId="749C409B" w:rsidR="00B63EBF" w:rsidRDefault="00B63EBF" w:rsidP="00B63EBF">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imes New Roman"/>
                <w:spacing w:val="-10"/>
                <w:kern w:val="28"/>
                <w:sz w:val="24"/>
                <w:szCs w:val="24"/>
              </w:rPr>
              <w:t>cStudentID</w:t>
            </w:r>
            <w:proofErr w:type="spellEnd"/>
          </w:p>
        </w:tc>
        <w:tc>
          <w:tcPr>
            <w:tcW w:w="2164" w:type="dxa"/>
            <w:tcBorders>
              <w:top w:val="single" w:sz="8" w:space="0" w:color="000000"/>
              <w:left w:val="single" w:sz="8" w:space="0" w:color="000000"/>
              <w:bottom w:val="single" w:sz="8" w:space="0" w:color="000000"/>
              <w:right w:val="single" w:sz="8" w:space="0" w:color="000000"/>
            </w:tcBorders>
          </w:tcPr>
          <w:p w14:paraId="7E6DDB2F" w14:textId="29675E1D" w:rsidR="00B63EBF" w:rsidRDefault="00B63EBF" w:rsidP="00B63EBF">
            <w:pPr>
              <w:jc w:val="both"/>
              <w:rPr>
                <w:rFonts w:ascii="Times New Roman" w:eastAsiaTheme="majorEastAsia" w:hAnsi="Times New Roman" w:cstheme="majorBidi"/>
                <w:spacing w:val="-10"/>
                <w:kern w:val="28"/>
                <w:sz w:val="24"/>
                <w:szCs w:val="18"/>
              </w:rPr>
            </w:pPr>
            <w:r w:rsidRPr="00012961">
              <w:rPr>
                <w:rFonts w:ascii="Times New Roman" w:eastAsiaTheme="majorEastAsia" w:hAnsi="Times New Roman" w:cs="Times New Roman"/>
                <w:spacing w:val="-10"/>
                <w:kern w:val="28"/>
                <w:sz w:val="24"/>
                <w:szCs w:val="24"/>
              </w:rPr>
              <w:t>NUMERIC </w:t>
            </w:r>
          </w:p>
        </w:tc>
        <w:tc>
          <w:tcPr>
            <w:tcW w:w="2164" w:type="dxa"/>
            <w:tcBorders>
              <w:top w:val="single" w:sz="8" w:space="0" w:color="000000"/>
              <w:left w:val="single" w:sz="8" w:space="0" w:color="000000"/>
              <w:bottom w:val="single" w:sz="8" w:space="0" w:color="000000"/>
              <w:right w:val="single" w:sz="8" w:space="0" w:color="000000"/>
            </w:tcBorders>
          </w:tcPr>
          <w:p w14:paraId="577E91BC" w14:textId="7D925646" w:rsidR="00B63EBF" w:rsidRDefault="00B63EBF"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imes New Roman"/>
                <w:spacing w:val="-10"/>
                <w:kern w:val="28"/>
                <w:sz w:val="24"/>
                <w:szCs w:val="24"/>
              </w:rPr>
              <w:t>7</w:t>
            </w:r>
          </w:p>
        </w:tc>
        <w:tc>
          <w:tcPr>
            <w:tcW w:w="2165" w:type="dxa"/>
            <w:tcBorders>
              <w:top w:val="single" w:sz="8" w:space="0" w:color="000000"/>
              <w:left w:val="single" w:sz="8" w:space="0" w:color="000000"/>
              <w:bottom w:val="single" w:sz="8" w:space="0" w:color="000000"/>
              <w:right w:val="single" w:sz="8" w:space="0" w:color="000000"/>
            </w:tcBorders>
          </w:tcPr>
          <w:p w14:paraId="55C6466D" w14:textId="77777777" w:rsidR="00B63EBF"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w:t>
            </w:r>
            <w:r>
              <w:rPr>
                <w:rFonts w:ascii="Times New Roman" w:eastAsiaTheme="majorEastAsia" w:hAnsi="Times New Roman" w:cs="Times New Roman"/>
                <w:spacing w:val="-10"/>
                <w:kern w:val="28"/>
                <w:sz w:val="24"/>
                <w:szCs w:val="24"/>
              </w:rPr>
              <w:t xml:space="preserve">Student Table extended from </w:t>
            </w:r>
            <w:proofErr w:type="spellStart"/>
            <w:r>
              <w:rPr>
                <w:rFonts w:ascii="Times New Roman" w:eastAsiaTheme="majorEastAsia" w:hAnsi="Times New Roman" w:cs="Times New Roman"/>
                <w:spacing w:val="-10"/>
                <w:kern w:val="28"/>
                <w:sz w:val="24"/>
                <w:szCs w:val="24"/>
              </w:rPr>
              <w:t>User_T</w:t>
            </w:r>
            <w:proofErr w:type="spellEnd"/>
            <w:r w:rsidRPr="00C61D93">
              <w:rPr>
                <w:rFonts w:ascii="Times New Roman" w:eastAsiaTheme="majorEastAsia" w:hAnsi="Times New Roman" w:cs="Times New Roman"/>
                <w:spacing w:val="-10"/>
                <w:kern w:val="28"/>
                <w:sz w:val="24"/>
                <w:szCs w:val="24"/>
              </w:rPr>
              <w:t>.</w:t>
            </w:r>
          </w:p>
          <w:p w14:paraId="2DA9B649" w14:textId="36221D2E" w:rsidR="00B63EBF" w:rsidRPr="00B63EBF" w:rsidRDefault="00B63EBF" w:rsidP="00B63EBF">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“1830398</w:t>
            </w:r>
            <w:r w:rsidRPr="00C61D93">
              <w:rPr>
                <w:rFonts w:ascii="Times New Roman" w:eastAsiaTheme="majorEastAsia" w:hAnsi="Times New Roman" w:cs="Times New Roman"/>
                <w:spacing w:val="-10"/>
                <w:kern w:val="28"/>
                <w:sz w:val="24"/>
                <w:szCs w:val="24"/>
              </w:rPr>
              <w:t>”</w:t>
            </w:r>
          </w:p>
        </w:tc>
      </w:tr>
      <w:tr w:rsidR="00B63EBF" w14:paraId="29887D28" w14:textId="77777777" w:rsidTr="00FC2925">
        <w:tc>
          <w:tcPr>
            <w:tcW w:w="2164" w:type="dxa"/>
            <w:tcBorders>
              <w:top w:val="single" w:sz="8" w:space="0" w:color="000000"/>
              <w:left w:val="single" w:sz="8" w:space="0" w:color="000000"/>
              <w:bottom w:val="single" w:sz="8" w:space="0" w:color="000000"/>
              <w:right w:val="single" w:sz="8" w:space="0" w:color="000000"/>
            </w:tcBorders>
          </w:tcPr>
          <w:p w14:paraId="66FD69C3" w14:textId="20BE3AA3"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d</w:t>
            </w:r>
            <w:r>
              <w:rPr>
                <w:rFonts w:ascii="Times New Roman" w:eastAsiaTheme="majorEastAsia" w:hAnsi="Times New Roman" w:cs="Times New Roman"/>
                <w:spacing w:val="-10"/>
                <w:kern w:val="28"/>
                <w:sz w:val="24"/>
                <w:szCs w:val="24"/>
              </w:rPr>
              <w:t>Edu</w:t>
            </w:r>
            <w:r w:rsidRPr="00C61D93">
              <w:rPr>
                <w:rFonts w:ascii="Times New Roman" w:eastAsiaTheme="majorEastAsia" w:hAnsi="Times New Roman" w:cs="Times New Roman"/>
                <w:spacing w:val="-10"/>
                <w:kern w:val="28"/>
                <w:sz w:val="24"/>
                <w:szCs w:val="24"/>
              </w:rPr>
              <w:t>Year</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22CF3BCD" w14:textId="08BC0C1C"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YEAR </w:t>
            </w:r>
          </w:p>
        </w:tc>
        <w:tc>
          <w:tcPr>
            <w:tcW w:w="2164" w:type="dxa"/>
            <w:tcBorders>
              <w:top w:val="single" w:sz="8" w:space="0" w:color="000000"/>
              <w:left w:val="single" w:sz="8" w:space="0" w:color="000000"/>
              <w:bottom w:val="single" w:sz="8" w:space="0" w:color="000000"/>
              <w:right w:val="single" w:sz="8" w:space="0" w:color="000000"/>
            </w:tcBorders>
          </w:tcPr>
          <w:p w14:paraId="0335F8C6" w14:textId="31293463"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yyyy</w:t>
            </w:r>
            <w:proofErr w:type="spellEnd"/>
            <w:r w:rsidRPr="00C61D93">
              <w:rPr>
                <w:rFonts w:ascii="Times New Roman" w:eastAsiaTheme="majorEastAsia" w:hAnsi="Times New Roman" w:cs="Times New Roman"/>
                <w:spacing w:val="-10"/>
                <w:kern w:val="28"/>
                <w:sz w:val="24"/>
                <w:szCs w:val="24"/>
              </w:rPr>
              <w:t> </w:t>
            </w:r>
          </w:p>
        </w:tc>
        <w:tc>
          <w:tcPr>
            <w:tcW w:w="2165" w:type="dxa"/>
            <w:tcBorders>
              <w:top w:val="single" w:sz="8" w:space="0" w:color="000000"/>
              <w:left w:val="single" w:sz="8" w:space="0" w:color="000000"/>
              <w:bottom w:val="single" w:sz="8" w:space="0" w:color="000000"/>
              <w:right w:val="single" w:sz="8" w:space="0" w:color="000000"/>
            </w:tcBorders>
          </w:tcPr>
          <w:p w14:paraId="14CB85DF" w14:textId="06E56E58"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w:t>
            </w:r>
            <w:r>
              <w:rPr>
                <w:rFonts w:ascii="Times New Roman" w:eastAsiaTheme="majorEastAsia" w:hAnsi="Times New Roman" w:cs="Times New Roman"/>
                <w:spacing w:val="-10"/>
                <w:kern w:val="28"/>
                <w:sz w:val="24"/>
                <w:szCs w:val="24"/>
              </w:rPr>
              <w:t xml:space="preserve"> or Enrollment</w:t>
            </w:r>
            <w:r w:rsidRPr="00C61D93">
              <w:rPr>
                <w:rFonts w:ascii="Times New Roman" w:eastAsiaTheme="majorEastAsia" w:hAnsi="Times New Roman" w:cs="Times New Roman"/>
                <w:spacing w:val="-10"/>
                <w:kern w:val="28"/>
                <w:sz w:val="24"/>
                <w:szCs w:val="24"/>
              </w:rPr>
              <w:t>. </w:t>
            </w:r>
          </w:p>
          <w:p w14:paraId="48957A7A" w14:textId="5EDB6F90"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“2019”</w:t>
            </w:r>
          </w:p>
        </w:tc>
      </w:tr>
      <w:tr w:rsidR="00B63EBF" w14:paraId="45AD3E04" w14:textId="77777777" w:rsidTr="00767D27">
        <w:tc>
          <w:tcPr>
            <w:tcW w:w="2164" w:type="dxa"/>
            <w:tcBorders>
              <w:top w:val="single" w:sz="8" w:space="0" w:color="000000"/>
              <w:left w:val="single" w:sz="8" w:space="0" w:color="000000"/>
              <w:bottom w:val="single" w:sz="8" w:space="0" w:color="000000"/>
              <w:right w:val="single" w:sz="8" w:space="0" w:color="000000"/>
            </w:tcBorders>
          </w:tcPr>
          <w:p w14:paraId="7436220C" w14:textId="4471B614"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c</w:t>
            </w:r>
            <w:r>
              <w:rPr>
                <w:rFonts w:ascii="Times New Roman" w:eastAsiaTheme="majorEastAsia" w:hAnsi="Times New Roman" w:cs="Times New Roman"/>
                <w:spacing w:val="-10"/>
                <w:kern w:val="28"/>
                <w:sz w:val="24"/>
                <w:szCs w:val="24"/>
              </w:rPr>
              <w:t>Edu</w:t>
            </w:r>
            <w:r w:rsidRPr="00C61D93">
              <w:rPr>
                <w:rFonts w:ascii="Times New Roman" w:eastAsiaTheme="majorEastAsia" w:hAnsi="Times New Roman" w:cs="Times New Roman"/>
                <w:spacing w:val="-10"/>
                <w:kern w:val="28"/>
                <w:sz w:val="24"/>
                <w:szCs w:val="24"/>
              </w:rPr>
              <w:t>Semester</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5BC5213E" w14:textId="77287666"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VARCHAR </w:t>
            </w:r>
          </w:p>
        </w:tc>
        <w:tc>
          <w:tcPr>
            <w:tcW w:w="2164" w:type="dxa"/>
            <w:tcBorders>
              <w:top w:val="single" w:sz="8" w:space="0" w:color="000000"/>
              <w:left w:val="single" w:sz="8" w:space="0" w:color="000000"/>
              <w:bottom w:val="single" w:sz="8" w:space="0" w:color="000000"/>
              <w:right w:val="single" w:sz="8" w:space="0" w:color="000000"/>
            </w:tcBorders>
          </w:tcPr>
          <w:p w14:paraId="34991D2B" w14:textId="66531DE4" w:rsidR="00B63EBF" w:rsidRDefault="00B63EBF"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imes New Roman"/>
                <w:spacing w:val="-10"/>
                <w:kern w:val="28"/>
                <w:sz w:val="24"/>
                <w:szCs w:val="24"/>
              </w:rPr>
              <w:t>10</w:t>
            </w:r>
            <w:r w:rsidRPr="00C61D93">
              <w:rPr>
                <w:rFonts w:ascii="Times New Roman" w:eastAsiaTheme="majorEastAsia" w:hAnsi="Times New Roman" w:cs="Times New Roman"/>
                <w:spacing w:val="-10"/>
                <w:kern w:val="28"/>
                <w:sz w:val="24"/>
                <w:szCs w:val="24"/>
              </w:rPr>
              <w:t> </w:t>
            </w:r>
          </w:p>
        </w:tc>
        <w:tc>
          <w:tcPr>
            <w:tcW w:w="2165" w:type="dxa"/>
            <w:tcBorders>
              <w:top w:val="single" w:sz="8" w:space="0" w:color="000000"/>
              <w:left w:val="single" w:sz="8" w:space="0" w:color="000000"/>
              <w:bottom w:val="single" w:sz="8" w:space="0" w:color="000000"/>
              <w:right w:val="single" w:sz="8" w:space="0" w:color="000000"/>
            </w:tcBorders>
          </w:tcPr>
          <w:p w14:paraId="1DAE90F7" w14:textId="7A5C2239"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semester of registration</w:t>
            </w:r>
            <w:r>
              <w:rPr>
                <w:rFonts w:ascii="Times New Roman" w:eastAsiaTheme="majorEastAsia" w:hAnsi="Times New Roman" w:cs="Times New Roman"/>
                <w:spacing w:val="-10"/>
                <w:kern w:val="28"/>
                <w:sz w:val="24"/>
                <w:szCs w:val="24"/>
              </w:rPr>
              <w:t xml:space="preserve"> or Enrollment</w:t>
            </w:r>
            <w:r w:rsidRPr="00C61D93">
              <w:rPr>
                <w:rFonts w:ascii="Times New Roman" w:eastAsiaTheme="majorEastAsia" w:hAnsi="Times New Roman" w:cs="Times New Roman"/>
                <w:spacing w:val="-10"/>
                <w:kern w:val="28"/>
                <w:sz w:val="24"/>
                <w:szCs w:val="24"/>
              </w:rPr>
              <w:t xml:space="preserve">. </w:t>
            </w:r>
          </w:p>
          <w:p w14:paraId="7100C5B2" w14:textId="4CFC251A"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“Spring”</w:t>
            </w:r>
          </w:p>
        </w:tc>
      </w:tr>
      <w:tr w:rsidR="00B63EBF" w14:paraId="1A7EA0B6" w14:textId="77777777" w:rsidTr="00D94C47">
        <w:tc>
          <w:tcPr>
            <w:tcW w:w="2164" w:type="dxa"/>
            <w:tcBorders>
              <w:top w:val="single" w:sz="8" w:space="0" w:color="000000"/>
              <w:left w:val="single" w:sz="8" w:space="0" w:color="000000"/>
              <w:bottom w:val="single" w:sz="8" w:space="0" w:color="000000"/>
              <w:right w:val="single" w:sz="8" w:space="0" w:color="000000"/>
            </w:tcBorders>
          </w:tcPr>
          <w:p w14:paraId="2230FF24" w14:textId="0ED6282C"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4CB8B9D4" w14:textId="48CFD82E"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VARCHAR </w:t>
            </w:r>
          </w:p>
        </w:tc>
        <w:tc>
          <w:tcPr>
            <w:tcW w:w="2164" w:type="dxa"/>
            <w:tcBorders>
              <w:top w:val="single" w:sz="8" w:space="0" w:color="000000"/>
              <w:left w:val="single" w:sz="8" w:space="0" w:color="000000"/>
              <w:bottom w:val="single" w:sz="8" w:space="0" w:color="000000"/>
              <w:right w:val="single" w:sz="8" w:space="0" w:color="000000"/>
            </w:tcBorders>
          </w:tcPr>
          <w:p w14:paraId="65BDEB3B" w14:textId="68A53F64"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6 </w:t>
            </w:r>
          </w:p>
        </w:tc>
        <w:tc>
          <w:tcPr>
            <w:tcW w:w="2165" w:type="dxa"/>
            <w:tcBorders>
              <w:top w:val="single" w:sz="8" w:space="0" w:color="000000"/>
              <w:left w:val="single" w:sz="8" w:space="0" w:color="000000"/>
              <w:bottom w:val="single" w:sz="8" w:space="0" w:color="000000"/>
              <w:right w:val="single" w:sz="8" w:space="0" w:color="000000"/>
            </w:tcBorders>
          </w:tcPr>
          <w:p w14:paraId="267DC1A3" w14:textId="77777777"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table. </w:t>
            </w:r>
          </w:p>
          <w:p w14:paraId="41F621E2" w14:textId="417A49AE"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“CSE101”</w:t>
            </w:r>
          </w:p>
        </w:tc>
      </w:tr>
      <w:tr w:rsidR="00B63EBF" w14:paraId="427DE361" w14:textId="77777777" w:rsidTr="00845A6A">
        <w:tc>
          <w:tcPr>
            <w:tcW w:w="2164" w:type="dxa"/>
            <w:tcBorders>
              <w:top w:val="single" w:sz="8" w:space="0" w:color="000000"/>
              <w:left w:val="single" w:sz="8" w:space="0" w:color="000000"/>
              <w:bottom w:val="single" w:sz="8" w:space="0" w:color="000000"/>
              <w:right w:val="single" w:sz="8" w:space="0" w:color="000000"/>
            </w:tcBorders>
          </w:tcPr>
          <w:p w14:paraId="06E83625" w14:textId="6E76A0AB"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nSectionNum</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1571DC9F" w14:textId="57FEB3BC"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INTEGER </w:t>
            </w:r>
          </w:p>
        </w:tc>
        <w:tc>
          <w:tcPr>
            <w:tcW w:w="2164" w:type="dxa"/>
            <w:tcBorders>
              <w:top w:val="single" w:sz="8" w:space="0" w:color="000000"/>
              <w:left w:val="single" w:sz="8" w:space="0" w:color="000000"/>
              <w:bottom w:val="single" w:sz="8" w:space="0" w:color="000000"/>
              <w:right w:val="single" w:sz="8" w:space="0" w:color="000000"/>
            </w:tcBorders>
          </w:tcPr>
          <w:p w14:paraId="4C29758F" w14:textId="77777777" w:rsidR="00B63EBF" w:rsidRDefault="00B63EBF" w:rsidP="00B63EBF">
            <w:pPr>
              <w:jc w:val="both"/>
              <w:rPr>
                <w:rFonts w:ascii="Times New Roman" w:eastAsiaTheme="majorEastAsia" w:hAnsi="Times New Roman" w:cstheme="majorBidi"/>
                <w:spacing w:val="-10"/>
                <w:kern w:val="28"/>
                <w:sz w:val="24"/>
                <w:szCs w:val="18"/>
              </w:rPr>
            </w:pPr>
          </w:p>
        </w:tc>
        <w:tc>
          <w:tcPr>
            <w:tcW w:w="2165" w:type="dxa"/>
            <w:tcBorders>
              <w:top w:val="single" w:sz="8" w:space="0" w:color="000000"/>
              <w:left w:val="single" w:sz="8" w:space="0" w:color="000000"/>
              <w:bottom w:val="single" w:sz="8" w:space="0" w:color="000000"/>
              <w:right w:val="single" w:sz="8" w:space="0" w:color="000000"/>
            </w:tcBorders>
          </w:tcPr>
          <w:p w14:paraId="614217A0" w14:textId="77777777"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section number. </w:t>
            </w:r>
          </w:p>
          <w:p w14:paraId="6D8FD8D2" w14:textId="3F913748"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“1”</w:t>
            </w:r>
          </w:p>
        </w:tc>
      </w:tr>
      <w:tr w:rsidR="00B63EBF" w14:paraId="13D5F745" w14:textId="77777777" w:rsidTr="00FE13AB">
        <w:tc>
          <w:tcPr>
            <w:tcW w:w="2164" w:type="dxa"/>
          </w:tcPr>
          <w:p w14:paraId="6E68269C" w14:textId="6F7B9F82" w:rsidR="00B63EBF" w:rsidRDefault="00B63EBF" w:rsidP="00B63EBF">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cGrade</w:t>
            </w:r>
            <w:proofErr w:type="spellEnd"/>
          </w:p>
        </w:tc>
        <w:tc>
          <w:tcPr>
            <w:tcW w:w="2164" w:type="dxa"/>
          </w:tcPr>
          <w:p w14:paraId="2C9E1C38" w14:textId="2DCBAF33"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VARCHAR </w:t>
            </w:r>
          </w:p>
        </w:tc>
        <w:tc>
          <w:tcPr>
            <w:tcW w:w="2164" w:type="dxa"/>
          </w:tcPr>
          <w:p w14:paraId="48AD5966" w14:textId="15D18A95" w:rsidR="00B63EBF" w:rsidRDefault="00B63EBF"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2</w:t>
            </w:r>
          </w:p>
        </w:tc>
        <w:tc>
          <w:tcPr>
            <w:tcW w:w="2165" w:type="dxa"/>
          </w:tcPr>
          <w:p w14:paraId="3D4B7BB7" w14:textId="71819BAC" w:rsidR="00B63EBF" w:rsidRDefault="002B1169"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 xml:space="preserve">This is the Grade </w:t>
            </w:r>
            <w:proofErr w:type="gramStart"/>
            <w:r>
              <w:rPr>
                <w:rFonts w:ascii="Times New Roman" w:eastAsiaTheme="majorEastAsia" w:hAnsi="Times New Roman" w:cstheme="majorBidi"/>
                <w:spacing w:val="-10"/>
                <w:kern w:val="28"/>
                <w:sz w:val="24"/>
                <w:szCs w:val="18"/>
              </w:rPr>
              <w:t>of  a</w:t>
            </w:r>
            <w:proofErr w:type="gramEnd"/>
            <w:r>
              <w:rPr>
                <w:rFonts w:ascii="Times New Roman" w:eastAsiaTheme="majorEastAsia" w:hAnsi="Times New Roman" w:cstheme="majorBidi"/>
                <w:spacing w:val="-10"/>
                <w:kern w:val="28"/>
                <w:sz w:val="24"/>
                <w:szCs w:val="18"/>
              </w:rPr>
              <w:t xml:space="preserve"> course</w:t>
            </w:r>
            <w:r w:rsidR="000F1FAC">
              <w:rPr>
                <w:rFonts w:ascii="Times New Roman" w:eastAsiaTheme="majorEastAsia" w:hAnsi="Times New Roman" w:cstheme="majorBidi"/>
                <w:spacing w:val="-10"/>
                <w:kern w:val="28"/>
                <w:sz w:val="24"/>
                <w:szCs w:val="18"/>
              </w:rPr>
              <w:t xml:space="preserve"> example: “B”</w:t>
            </w:r>
          </w:p>
        </w:tc>
      </w:tr>
    </w:tbl>
    <w:p w14:paraId="577CA0D2" w14:textId="77777777" w:rsidR="00FE13AB" w:rsidRPr="00423A3C" w:rsidRDefault="00FE13AB" w:rsidP="00423A3C">
      <w:pPr>
        <w:jc w:val="both"/>
        <w:rPr>
          <w:rFonts w:ascii="Times New Roman" w:eastAsiaTheme="majorEastAsia" w:hAnsi="Times New Roman" w:cstheme="majorBidi"/>
          <w:spacing w:val="-10"/>
          <w:kern w:val="28"/>
          <w:sz w:val="24"/>
          <w:szCs w:val="18"/>
        </w:rPr>
      </w:pPr>
    </w:p>
    <w:p w14:paraId="3A32CAC2" w14:textId="60647129" w:rsidR="00777899" w:rsidRPr="00B77925" w:rsidRDefault="00777899" w:rsidP="00B77925">
      <w:pPr>
        <w:pStyle w:val="Heading1"/>
      </w:pPr>
      <w:bookmarkStart w:id="61" w:name="_Toc115214378"/>
      <w:bookmarkStart w:id="62" w:name="_Toc115216016"/>
      <w:bookmarkStart w:id="63" w:name="_Toc133438333"/>
      <w:r w:rsidRPr="00B77925">
        <w:lastRenderedPageBreak/>
        <w:t>Ch-4 Physical System Design</w:t>
      </w:r>
      <w:bookmarkEnd w:id="61"/>
      <w:bookmarkEnd w:id="62"/>
      <w:bookmarkEnd w:id="63"/>
    </w:p>
    <w:p w14:paraId="4999378A" w14:textId="1884CE93" w:rsidR="00777899" w:rsidRPr="00B77925" w:rsidRDefault="00777899" w:rsidP="00B0529B">
      <w:pPr>
        <w:pStyle w:val="Heading2"/>
        <w:jc w:val="left"/>
      </w:pPr>
    </w:p>
    <w:p w14:paraId="02132DDC" w14:textId="108A3FF5" w:rsidR="00F83E9F" w:rsidRDefault="00904A9C" w:rsidP="00B949E6">
      <w:pPr>
        <w:pStyle w:val="ProjectBody"/>
      </w:pPr>
      <w:r>
        <w:rPr>
          <w:noProof/>
        </w:rPr>
        <w:drawing>
          <wp:inline distT="0" distB="0" distL="0" distR="0" wp14:anchorId="22C4453D" wp14:editId="65648258">
            <wp:extent cx="5503545" cy="3095625"/>
            <wp:effectExtent l="0" t="0" r="1905" b="9525"/>
            <wp:docPr id="19755702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0217" name="Picture 1" descr="Graphical user interface, application&#10;&#10;Description automatically generated"/>
                    <pic:cNvPicPr/>
                  </pic:nvPicPr>
                  <pic:blipFill>
                    <a:blip r:embed="rId18"/>
                    <a:stretch>
                      <a:fillRect/>
                    </a:stretch>
                  </pic:blipFill>
                  <pic:spPr>
                    <a:xfrm>
                      <a:off x="0" y="0"/>
                      <a:ext cx="5503545" cy="3095625"/>
                    </a:xfrm>
                    <a:prstGeom prst="rect">
                      <a:avLst/>
                    </a:prstGeom>
                  </pic:spPr>
                </pic:pic>
              </a:graphicData>
            </a:graphic>
          </wp:inline>
        </w:drawing>
      </w:r>
    </w:p>
    <w:p w14:paraId="1EFD28FA" w14:textId="0C4752BB" w:rsidR="00111D4C" w:rsidRDefault="00111D4C" w:rsidP="00B949E6">
      <w:pPr>
        <w:pStyle w:val="ProjectBody"/>
      </w:pPr>
      <w:r>
        <w:t>Figure: Sign in Form for all user</w:t>
      </w:r>
    </w:p>
    <w:p w14:paraId="273D7C5E" w14:textId="7CD8F0F8" w:rsidR="00803F49" w:rsidRDefault="00803F49" w:rsidP="00B949E6">
      <w:pPr>
        <w:pStyle w:val="ProjectBody"/>
      </w:pPr>
    </w:p>
    <w:p w14:paraId="1EC38264" w14:textId="77777777" w:rsidR="00B0529B" w:rsidRDefault="00B0529B" w:rsidP="00B949E6">
      <w:pPr>
        <w:pStyle w:val="ProjectBody"/>
      </w:pPr>
    </w:p>
    <w:p w14:paraId="11AB9C17" w14:textId="77777777" w:rsidR="00B0529B" w:rsidRDefault="00B0529B" w:rsidP="00B949E6">
      <w:pPr>
        <w:pStyle w:val="ProjectBody"/>
      </w:pPr>
    </w:p>
    <w:p w14:paraId="4D20D6A7" w14:textId="77777777" w:rsidR="00B0529B" w:rsidRDefault="00B0529B" w:rsidP="00B949E6">
      <w:pPr>
        <w:pStyle w:val="ProjectBody"/>
      </w:pPr>
    </w:p>
    <w:p w14:paraId="0D30BB2E" w14:textId="77777777" w:rsidR="00B0529B" w:rsidRDefault="00B0529B" w:rsidP="00B949E6">
      <w:pPr>
        <w:pStyle w:val="ProjectBody"/>
      </w:pPr>
    </w:p>
    <w:p w14:paraId="335096E8" w14:textId="77777777" w:rsidR="00B0529B" w:rsidRDefault="00B0529B" w:rsidP="00B949E6">
      <w:pPr>
        <w:pStyle w:val="ProjectBody"/>
      </w:pPr>
    </w:p>
    <w:p w14:paraId="3BC511C0" w14:textId="77777777" w:rsidR="00B0529B" w:rsidRDefault="00B0529B" w:rsidP="00B949E6">
      <w:pPr>
        <w:pStyle w:val="ProjectBody"/>
      </w:pPr>
    </w:p>
    <w:p w14:paraId="406B96CE" w14:textId="77777777" w:rsidR="00B0529B" w:rsidRDefault="00B0529B" w:rsidP="00B949E6">
      <w:pPr>
        <w:pStyle w:val="ProjectBody"/>
      </w:pPr>
    </w:p>
    <w:p w14:paraId="62C62592" w14:textId="77777777" w:rsidR="00B0529B" w:rsidRDefault="00B0529B" w:rsidP="00B949E6">
      <w:pPr>
        <w:pStyle w:val="ProjectBody"/>
      </w:pPr>
    </w:p>
    <w:p w14:paraId="133786CA" w14:textId="77777777" w:rsidR="00B0529B" w:rsidRDefault="00B0529B" w:rsidP="00B949E6">
      <w:pPr>
        <w:pStyle w:val="ProjectBody"/>
      </w:pPr>
    </w:p>
    <w:p w14:paraId="697653B6" w14:textId="77777777" w:rsidR="00B0529B" w:rsidRDefault="00B0529B" w:rsidP="00B949E6">
      <w:pPr>
        <w:pStyle w:val="ProjectBody"/>
      </w:pPr>
    </w:p>
    <w:p w14:paraId="07F3C3FC" w14:textId="77777777" w:rsidR="00B0529B" w:rsidRDefault="00B0529B" w:rsidP="00B949E6">
      <w:pPr>
        <w:pStyle w:val="ProjectBody"/>
      </w:pPr>
    </w:p>
    <w:p w14:paraId="2BBB959D" w14:textId="77777777" w:rsidR="00B0529B" w:rsidRDefault="00B0529B" w:rsidP="00B949E6">
      <w:pPr>
        <w:pStyle w:val="ProjectBody"/>
      </w:pPr>
    </w:p>
    <w:p w14:paraId="29A15D98" w14:textId="7882F1A8" w:rsidR="00803F49" w:rsidRDefault="00B0529B" w:rsidP="00B949E6">
      <w:pPr>
        <w:pStyle w:val="ProjectBody"/>
      </w:pPr>
      <w:r>
        <w:rPr>
          <w:noProof/>
        </w:rPr>
        <w:lastRenderedPageBreak/>
        <w:drawing>
          <wp:inline distT="0" distB="0" distL="0" distR="0" wp14:anchorId="527DB5AA" wp14:editId="7E8BA604">
            <wp:extent cx="5503545" cy="2728595"/>
            <wp:effectExtent l="0" t="0" r="1905" b="0"/>
            <wp:docPr id="93103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34217" name=""/>
                    <pic:cNvPicPr/>
                  </pic:nvPicPr>
                  <pic:blipFill>
                    <a:blip r:embed="rId19"/>
                    <a:stretch>
                      <a:fillRect/>
                    </a:stretch>
                  </pic:blipFill>
                  <pic:spPr>
                    <a:xfrm>
                      <a:off x="0" y="0"/>
                      <a:ext cx="5503545" cy="2728595"/>
                    </a:xfrm>
                    <a:prstGeom prst="rect">
                      <a:avLst/>
                    </a:prstGeom>
                  </pic:spPr>
                </pic:pic>
              </a:graphicData>
            </a:graphic>
          </wp:inline>
        </w:drawing>
      </w:r>
    </w:p>
    <w:p w14:paraId="4D978EAD" w14:textId="322AAEF3" w:rsidR="00803F49" w:rsidRDefault="00B0529B" w:rsidP="00B949E6">
      <w:pPr>
        <w:pStyle w:val="ProjectBody"/>
      </w:pPr>
      <w:r>
        <w:rPr>
          <w:noProof/>
        </w:rPr>
        <w:drawing>
          <wp:inline distT="0" distB="0" distL="0" distR="0" wp14:anchorId="2A867F8D" wp14:editId="0A27CBD7">
            <wp:extent cx="5503545" cy="3559175"/>
            <wp:effectExtent l="0" t="0" r="1905" b="3175"/>
            <wp:docPr id="17492881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8171" name="Picture 1" descr="Text&#10;&#10;Description automatically generated"/>
                    <pic:cNvPicPr/>
                  </pic:nvPicPr>
                  <pic:blipFill>
                    <a:blip r:embed="rId20"/>
                    <a:stretch>
                      <a:fillRect/>
                    </a:stretch>
                  </pic:blipFill>
                  <pic:spPr>
                    <a:xfrm>
                      <a:off x="0" y="0"/>
                      <a:ext cx="5503545" cy="3559175"/>
                    </a:xfrm>
                    <a:prstGeom prst="rect">
                      <a:avLst/>
                    </a:prstGeom>
                  </pic:spPr>
                </pic:pic>
              </a:graphicData>
            </a:graphic>
          </wp:inline>
        </w:drawing>
      </w:r>
    </w:p>
    <w:p w14:paraId="77A16333" w14:textId="04D79B81" w:rsidR="00B0529B" w:rsidRDefault="00B0529B" w:rsidP="00B949E6">
      <w:pPr>
        <w:pStyle w:val="ProjectBody"/>
      </w:pPr>
      <w:r>
        <w:rPr>
          <w:noProof/>
        </w:rPr>
        <w:drawing>
          <wp:inline distT="0" distB="0" distL="0" distR="0" wp14:anchorId="5E755EFB" wp14:editId="2EA79D83">
            <wp:extent cx="4507952" cy="2297927"/>
            <wp:effectExtent l="0" t="0" r="6985" b="7620"/>
            <wp:docPr id="19623384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8470" name="Picture 1" descr="Text&#10;&#10;Description automatically generated"/>
                    <pic:cNvPicPr/>
                  </pic:nvPicPr>
                  <pic:blipFill>
                    <a:blip r:embed="rId21"/>
                    <a:stretch>
                      <a:fillRect/>
                    </a:stretch>
                  </pic:blipFill>
                  <pic:spPr>
                    <a:xfrm>
                      <a:off x="0" y="0"/>
                      <a:ext cx="4527268" cy="2307773"/>
                    </a:xfrm>
                    <a:prstGeom prst="rect">
                      <a:avLst/>
                    </a:prstGeom>
                  </pic:spPr>
                </pic:pic>
              </a:graphicData>
            </a:graphic>
          </wp:inline>
        </w:drawing>
      </w:r>
    </w:p>
    <w:p w14:paraId="68873533" w14:textId="1AB9240B" w:rsidR="00B0529B" w:rsidRDefault="00B0529B" w:rsidP="00B0529B">
      <w:pPr>
        <w:pStyle w:val="ProjectBody"/>
      </w:pPr>
      <w:r>
        <w:t>Figure: Student Dashboard</w:t>
      </w:r>
      <w:r>
        <w:t xml:space="preserve"> </w:t>
      </w:r>
      <w:r>
        <w:t>Navbar</w:t>
      </w:r>
      <w:r>
        <w:t xml:space="preserve"> to show the CGPA, earned credit, PLO analysis graph with Backend code</w:t>
      </w:r>
    </w:p>
    <w:p w14:paraId="573BA200" w14:textId="77777777" w:rsidR="00CB507F" w:rsidRDefault="00CB507F" w:rsidP="00B0529B">
      <w:pPr>
        <w:pStyle w:val="ProjectBody"/>
      </w:pPr>
    </w:p>
    <w:p w14:paraId="3A1B0989" w14:textId="423BD962" w:rsidR="00CB507F" w:rsidRDefault="00CB507F" w:rsidP="00B0529B">
      <w:pPr>
        <w:pStyle w:val="ProjectBody"/>
      </w:pPr>
      <w:r>
        <w:rPr>
          <w:noProof/>
        </w:rPr>
        <w:lastRenderedPageBreak/>
        <w:drawing>
          <wp:inline distT="0" distB="0" distL="0" distR="0" wp14:anchorId="0D0F5D65" wp14:editId="32145F2A">
            <wp:extent cx="5503545" cy="2731770"/>
            <wp:effectExtent l="0" t="0" r="1905" b="0"/>
            <wp:docPr id="939406303" name="Picture 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06303" name="Picture 1" descr="Chart, radar chart&#10;&#10;Description automatically generated"/>
                    <pic:cNvPicPr/>
                  </pic:nvPicPr>
                  <pic:blipFill>
                    <a:blip r:embed="rId22"/>
                    <a:stretch>
                      <a:fillRect/>
                    </a:stretch>
                  </pic:blipFill>
                  <pic:spPr>
                    <a:xfrm>
                      <a:off x="0" y="0"/>
                      <a:ext cx="5503545" cy="2731770"/>
                    </a:xfrm>
                    <a:prstGeom prst="rect">
                      <a:avLst/>
                    </a:prstGeom>
                  </pic:spPr>
                </pic:pic>
              </a:graphicData>
            </a:graphic>
          </wp:inline>
        </w:drawing>
      </w:r>
    </w:p>
    <w:p w14:paraId="06794F30" w14:textId="250275C3" w:rsidR="00CB507F" w:rsidRDefault="00CB507F" w:rsidP="00B0529B">
      <w:pPr>
        <w:pStyle w:val="ProjectBody"/>
      </w:pPr>
      <w:r>
        <w:rPr>
          <w:noProof/>
        </w:rPr>
        <w:drawing>
          <wp:inline distT="0" distB="0" distL="0" distR="0" wp14:anchorId="6A6C8597" wp14:editId="24F4E11F">
            <wp:extent cx="5503545" cy="2181225"/>
            <wp:effectExtent l="0" t="0" r="1905" b="9525"/>
            <wp:docPr id="8981191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19103" name="Picture 1" descr="Text&#10;&#10;Description automatically generated"/>
                    <pic:cNvPicPr/>
                  </pic:nvPicPr>
                  <pic:blipFill>
                    <a:blip r:embed="rId23"/>
                    <a:stretch>
                      <a:fillRect/>
                    </a:stretch>
                  </pic:blipFill>
                  <pic:spPr>
                    <a:xfrm>
                      <a:off x="0" y="0"/>
                      <a:ext cx="5503545" cy="2181225"/>
                    </a:xfrm>
                    <a:prstGeom prst="rect">
                      <a:avLst/>
                    </a:prstGeom>
                  </pic:spPr>
                </pic:pic>
              </a:graphicData>
            </a:graphic>
          </wp:inline>
        </w:drawing>
      </w:r>
    </w:p>
    <w:p w14:paraId="339F6609" w14:textId="14521101" w:rsidR="00CB507F" w:rsidRDefault="00CB507F" w:rsidP="00B0529B">
      <w:pPr>
        <w:pStyle w:val="ProjectBody"/>
        <w:rPr>
          <w:noProof/>
        </w:rPr>
      </w:pPr>
      <w:r>
        <w:rPr>
          <w:noProof/>
        </w:rPr>
        <w:drawing>
          <wp:inline distT="0" distB="0" distL="0" distR="0" wp14:anchorId="105D8D73" wp14:editId="6888412E">
            <wp:extent cx="2707235" cy="2321781"/>
            <wp:effectExtent l="0" t="0" r="0" b="2540"/>
            <wp:docPr id="706641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1780" name="Picture 1" descr="Text&#10;&#10;Description automatically generated"/>
                    <pic:cNvPicPr/>
                  </pic:nvPicPr>
                  <pic:blipFill>
                    <a:blip r:embed="rId24"/>
                    <a:stretch>
                      <a:fillRect/>
                    </a:stretch>
                  </pic:blipFill>
                  <pic:spPr>
                    <a:xfrm>
                      <a:off x="0" y="0"/>
                      <a:ext cx="2714510" cy="2328021"/>
                    </a:xfrm>
                    <a:prstGeom prst="rect">
                      <a:avLst/>
                    </a:prstGeom>
                  </pic:spPr>
                </pic:pic>
              </a:graphicData>
            </a:graphic>
          </wp:inline>
        </w:drawing>
      </w:r>
      <w:r w:rsidRPr="00CB507F">
        <w:rPr>
          <w:noProof/>
        </w:rPr>
        <w:t xml:space="preserve"> </w:t>
      </w:r>
      <w:r>
        <w:rPr>
          <w:noProof/>
        </w:rPr>
        <w:drawing>
          <wp:inline distT="0" distB="0" distL="0" distR="0" wp14:anchorId="7A8BF327" wp14:editId="5B4ED79D">
            <wp:extent cx="2751151" cy="2285801"/>
            <wp:effectExtent l="0" t="0" r="0" b="635"/>
            <wp:docPr id="99749199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91995" name="Picture 1" descr="Text&#10;&#10;Description automatically generated"/>
                    <pic:cNvPicPr/>
                  </pic:nvPicPr>
                  <pic:blipFill>
                    <a:blip r:embed="rId25"/>
                    <a:stretch>
                      <a:fillRect/>
                    </a:stretch>
                  </pic:blipFill>
                  <pic:spPr>
                    <a:xfrm>
                      <a:off x="0" y="0"/>
                      <a:ext cx="2751151" cy="2285801"/>
                    </a:xfrm>
                    <a:prstGeom prst="rect">
                      <a:avLst/>
                    </a:prstGeom>
                  </pic:spPr>
                </pic:pic>
              </a:graphicData>
            </a:graphic>
          </wp:inline>
        </w:drawing>
      </w:r>
    </w:p>
    <w:p w14:paraId="1BED70D0" w14:textId="77777777" w:rsidR="00CB507F" w:rsidRPr="00904A9C" w:rsidRDefault="00CB507F" w:rsidP="00CB507F">
      <w:pPr>
        <w:pStyle w:val="ProjectBody"/>
      </w:pPr>
      <w:r w:rsidRPr="00BC0713">
        <w:t>Figure:</w:t>
      </w:r>
      <w:r w:rsidRPr="00904A9C">
        <w:t xml:space="preserve"> </w:t>
      </w:r>
      <w:r w:rsidRPr="00DA7ECE">
        <w:rPr>
          <w:b w:val="0"/>
          <w:bCs w:val="0"/>
        </w:rPr>
        <w:t>Dashboard of Faculty User with PLO Analysis Graph Department wise and Searching PLO Analysis Graph Student wise by searching student ID</w:t>
      </w:r>
    </w:p>
    <w:p w14:paraId="4A42320F" w14:textId="77777777" w:rsidR="00B0529B" w:rsidRDefault="00B0529B" w:rsidP="00B949E6">
      <w:pPr>
        <w:pStyle w:val="ProjectBody"/>
      </w:pPr>
    </w:p>
    <w:p w14:paraId="704E4549" w14:textId="77777777" w:rsidR="00DA7ECE" w:rsidRDefault="00DA7ECE" w:rsidP="00B949E6">
      <w:pPr>
        <w:pStyle w:val="ProjectBody"/>
      </w:pPr>
    </w:p>
    <w:p w14:paraId="6E0E93EC" w14:textId="77777777" w:rsidR="00DA7ECE" w:rsidRDefault="00DA7ECE" w:rsidP="00B949E6">
      <w:pPr>
        <w:pStyle w:val="ProjectBody"/>
      </w:pPr>
    </w:p>
    <w:p w14:paraId="00C5B151" w14:textId="77777777" w:rsidR="00DA7ECE" w:rsidRDefault="00DA7ECE" w:rsidP="00B949E6">
      <w:pPr>
        <w:pStyle w:val="ProjectBody"/>
      </w:pPr>
    </w:p>
    <w:p w14:paraId="421D383C" w14:textId="77777777" w:rsidR="00DA7ECE" w:rsidRDefault="00DA7ECE" w:rsidP="00B949E6">
      <w:pPr>
        <w:pStyle w:val="ProjectBody"/>
      </w:pPr>
    </w:p>
    <w:p w14:paraId="755DF9D4" w14:textId="77777777" w:rsidR="00DA7ECE" w:rsidRDefault="00DA7ECE" w:rsidP="00B949E6">
      <w:pPr>
        <w:pStyle w:val="ProjectBody"/>
      </w:pPr>
    </w:p>
    <w:p w14:paraId="6E3FC792" w14:textId="77777777" w:rsidR="00DA7ECE" w:rsidRDefault="00DA7ECE" w:rsidP="00B949E6">
      <w:pPr>
        <w:pStyle w:val="ProjectBody"/>
      </w:pPr>
    </w:p>
    <w:p w14:paraId="41A7C98C" w14:textId="77777777" w:rsidR="00DA7ECE" w:rsidRDefault="00DA7ECE" w:rsidP="00B949E6">
      <w:pPr>
        <w:pStyle w:val="ProjectBody"/>
      </w:pPr>
    </w:p>
    <w:p w14:paraId="5CF7B19F" w14:textId="77777777" w:rsidR="00DA7ECE" w:rsidRDefault="00DA7ECE" w:rsidP="00B949E6">
      <w:pPr>
        <w:pStyle w:val="ProjectBody"/>
      </w:pPr>
    </w:p>
    <w:p w14:paraId="593F5E95" w14:textId="77777777" w:rsidR="00DA7ECE" w:rsidRDefault="00DA7ECE" w:rsidP="00B949E6">
      <w:pPr>
        <w:pStyle w:val="ProjectBody"/>
      </w:pPr>
    </w:p>
    <w:p w14:paraId="30579A07" w14:textId="77777777" w:rsidR="00DA7ECE" w:rsidRDefault="00DA7ECE" w:rsidP="00B949E6">
      <w:pPr>
        <w:pStyle w:val="ProjectBody"/>
      </w:pPr>
    </w:p>
    <w:p w14:paraId="0DB12C40" w14:textId="77777777" w:rsidR="00B0529B" w:rsidRDefault="00B0529B" w:rsidP="00B949E6">
      <w:pPr>
        <w:pStyle w:val="ProjectBody"/>
      </w:pPr>
    </w:p>
    <w:p w14:paraId="248FCB54" w14:textId="77777777" w:rsidR="00B0529B" w:rsidRDefault="00B0529B" w:rsidP="00B949E6">
      <w:pPr>
        <w:pStyle w:val="ProjectBody"/>
      </w:pPr>
    </w:p>
    <w:p w14:paraId="098D2C76" w14:textId="77777777" w:rsidR="00B0529B" w:rsidRDefault="00B0529B" w:rsidP="00B949E6">
      <w:pPr>
        <w:pStyle w:val="ProjectBody"/>
      </w:pPr>
    </w:p>
    <w:p w14:paraId="07DD46CC" w14:textId="77777777" w:rsidR="00B0529B" w:rsidRDefault="00B0529B" w:rsidP="00B949E6">
      <w:pPr>
        <w:pStyle w:val="ProjectBody"/>
      </w:pPr>
    </w:p>
    <w:p w14:paraId="7A8B32E5" w14:textId="5C1C05B2" w:rsidR="00803F49" w:rsidRDefault="00904A9C" w:rsidP="00B949E6">
      <w:pPr>
        <w:pStyle w:val="ProjectBody"/>
      </w:pPr>
      <w:r>
        <w:rPr>
          <w:noProof/>
        </w:rPr>
        <w:drawing>
          <wp:inline distT="0" distB="0" distL="0" distR="0" wp14:anchorId="3A1372A1" wp14:editId="153BEA92">
            <wp:extent cx="5503545" cy="3095625"/>
            <wp:effectExtent l="0" t="0" r="1905" b="9525"/>
            <wp:docPr id="11991716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71682" name="Picture 1" descr="Text&#10;&#10;Description automatically generated"/>
                    <pic:cNvPicPr/>
                  </pic:nvPicPr>
                  <pic:blipFill>
                    <a:blip r:embed="rId26"/>
                    <a:stretch>
                      <a:fillRect/>
                    </a:stretch>
                  </pic:blipFill>
                  <pic:spPr>
                    <a:xfrm>
                      <a:off x="0" y="0"/>
                      <a:ext cx="5503545" cy="3095625"/>
                    </a:xfrm>
                    <a:prstGeom prst="rect">
                      <a:avLst/>
                    </a:prstGeom>
                  </pic:spPr>
                </pic:pic>
              </a:graphicData>
            </a:graphic>
          </wp:inline>
        </w:drawing>
      </w:r>
    </w:p>
    <w:p w14:paraId="7A1CAD20" w14:textId="50B9E04F" w:rsidR="00803F49" w:rsidRDefault="00803F49" w:rsidP="00B949E6">
      <w:pPr>
        <w:pStyle w:val="ProjectBody"/>
      </w:pPr>
      <w:r>
        <w:t xml:space="preserve">Figure: </w:t>
      </w:r>
      <w:r w:rsidR="00904A9C">
        <w:t>Academic Transcript Student wise</w:t>
      </w:r>
      <w:r w:rsidR="00851097">
        <w:t xml:space="preserve"> for Student users</w:t>
      </w:r>
    </w:p>
    <w:p w14:paraId="334FF2C8" w14:textId="5DB5A0FA" w:rsidR="00803F49" w:rsidRDefault="00803F49" w:rsidP="00B949E6">
      <w:pPr>
        <w:pStyle w:val="ProjectBody"/>
      </w:pPr>
    </w:p>
    <w:p w14:paraId="0270FA71" w14:textId="0FEBE440" w:rsidR="00803F49" w:rsidRDefault="00BC0713" w:rsidP="00B949E6">
      <w:pPr>
        <w:pStyle w:val="ProjectBody"/>
      </w:pPr>
      <w:r>
        <w:rPr>
          <w:noProof/>
        </w:rPr>
        <w:drawing>
          <wp:inline distT="0" distB="0" distL="0" distR="0" wp14:anchorId="67A01AD4" wp14:editId="2FF88D6D">
            <wp:extent cx="5503545" cy="2720340"/>
            <wp:effectExtent l="0" t="0" r="1905" b="3810"/>
            <wp:docPr id="42006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7219" name=""/>
                    <pic:cNvPicPr/>
                  </pic:nvPicPr>
                  <pic:blipFill>
                    <a:blip r:embed="rId27"/>
                    <a:stretch>
                      <a:fillRect/>
                    </a:stretch>
                  </pic:blipFill>
                  <pic:spPr>
                    <a:xfrm>
                      <a:off x="0" y="0"/>
                      <a:ext cx="5503545" cy="2720340"/>
                    </a:xfrm>
                    <a:prstGeom prst="rect">
                      <a:avLst/>
                    </a:prstGeom>
                  </pic:spPr>
                </pic:pic>
              </a:graphicData>
            </a:graphic>
          </wp:inline>
        </w:drawing>
      </w:r>
    </w:p>
    <w:p w14:paraId="27673D0F" w14:textId="5C17C8BA" w:rsidR="00BC0713" w:rsidRPr="00BC0713" w:rsidRDefault="00BC0713" w:rsidP="00B949E6">
      <w:pPr>
        <w:pStyle w:val="ProjectBody"/>
      </w:pPr>
      <w:r w:rsidRPr="00BC0713">
        <w:t>Figure:</w:t>
      </w:r>
      <w:r>
        <w:t xml:space="preserve"> Navbar for Faculty User</w:t>
      </w:r>
    </w:p>
    <w:p w14:paraId="0B9E8D32" w14:textId="18D137A8" w:rsidR="00803F49" w:rsidRDefault="00153AC7" w:rsidP="00B949E6">
      <w:pPr>
        <w:pStyle w:val="ProjectBody"/>
      </w:pPr>
      <w:r>
        <w:rPr>
          <w:noProof/>
        </w:rPr>
        <w:lastRenderedPageBreak/>
        <w:drawing>
          <wp:inline distT="0" distB="0" distL="0" distR="0" wp14:anchorId="2D50F296" wp14:editId="07D722EA">
            <wp:extent cx="5503545" cy="2726055"/>
            <wp:effectExtent l="0" t="0" r="1905" b="0"/>
            <wp:docPr id="7890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676" name=""/>
                    <pic:cNvPicPr/>
                  </pic:nvPicPr>
                  <pic:blipFill>
                    <a:blip r:embed="rId28"/>
                    <a:stretch>
                      <a:fillRect/>
                    </a:stretch>
                  </pic:blipFill>
                  <pic:spPr>
                    <a:xfrm>
                      <a:off x="0" y="0"/>
                      <a:ext cx="5503545" cy="2726055"/>
                    </a:xfrm>
                    <a:prstGeom prst="rect">
                      <a:avLst/>
                    </a:prstGeom>
                  </pic:spPr>
                </pic:pic>
              </a:graphicData>
            </a:graphic>
          </wp:inline>
        </w:drawing>
      </w:r>
    </w:p>
    <w:p w14:paraId="5E4C2738" w14:textId="5353AF59" w:rsidR="00C43233" w:rsidRDefault="00803F49" w:rsidP="00B949E6">
      <w:pPr>
        <w:pStyle w:val="ProjectBody"/>
      </w:pPr>
      <w:r>
        <w:t xml:space="preserve">Figure: </w:t>
      </w:r>
      <w:r w:rsidR="00153AC7">
        <w:t xml:space="preserve">Grade Submission form per Course and per student </w:t>
      </w:r>
    </w:p>
    <w:p w14:paraId="26D89EDD" w14:textId="64567B70" w:rsidR="00111D4C" w:rsidRDefault="009F738B" w:rsidP="00B949E6">
      <w:pPr>
        <w:pStyle w:val="ProjectBody"/>
      </w:pPr>
      <w:r>
        <w:rPr>
          <w:noProof/>
        </w:rPr>
        <w:drawing>
          <wp:inline distT="0" distB="0" distL="0" distR="0" wp14:anchorId="64CA69F4" wp14:editId="687E60C7">
            <wp:extent cx="5503545" cy="2734310"/>
            <wp:effectExtent l="0" t="0" r="1905" b="8890"/>
            <wp:docPr id="168999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9946" name=""/>
                    <pic:cNvPicPr/>
                  </pic:nvPicPr>
                  <pic:blipFill>
                    <a:blip r:embed="rId29"/>
                    <a:stretch>
                      <a:fillRect/>
                    </a:stretch>
                  </pic:blipFill>
                  <pic:spPr>
                    <a:xfrm>
                      <a:off x="0" y="0"/>
                      <a:ext cx="5503545" cy="2734310"/>
                    </a:xfrm>
                    <a:prstGeom prst="rect">
                      <a:avLst/>
                    </a:prstGeom>
                  </pic:spPr>
                </pic:pic>
              </a:graphicData>
            </a:graphic>
          </wp:inline>
        </w:drawing>
      </w:r>
    </w:p>
    <w:p w14:paraId="3F63661F" w14:textId="372241DB" w:rsidR="00111D4C" w:rsidRDefault="00111D4C" w:rsidP="00B949E6">
      <w:pPr>
        <w:pStyle w:val="ProjectBody"/>
      </w:pPr>
      <w:r w:rsidRPr="00433514">
        <w:t xml:space="preserve">Figure: </w:t>
      </w:r>
      <w:r w:rsidR="009F738B" w:rsidRPr="00433514">
        <w:t xml:space="preserve">Grades and </w:t>
      </w:r>
      <w:r w:rsidR="007C76C7" w:rsidRPr="00433514">
        <w:t xml:space="preserve">CO percentage insertion </w:t>
      </w:r>
      <w:r w:rsidR="00433514" w:rsidRPr="00433514">
        <w:t>by importing formatted CSV file</w:t>
      </w:r>
      <w:r w:rsidR="00EE4430" w:rsidRPr="00433514">
        <w:t xml:space="preserve"> for Faculty User</w:t>
      </w:r>
    </w:p>
    <w:p w14:paraId="560B364F" w14:textId="77777777" w:rsidR="00433514" w:rsidRDefault="00433514" w:rsidP="00B949E6">
      <w:pPr>
        <w:pStyle w:val="ProjectBody"/>
      </w:pPr>
    </w:p>
    <w:p w14:paraId="40C7690F" w14:textId="77777777" w:rsidR="00433514" w:rsidRDefault="00433514" w:rsidP="00B949E6">
      <w:pPr>
        <w:pStyle w:val="ProjectBody"/>
      </w:pPr>
    </w:p>
    <w:p w14:paraId="1857FA75" w14:textId="611BF303" w:rsidR="00433514" w:rsidRPr="00433514" w:rsidRDefault="00433514" w:rsidP="00B949E6">
      <w:pPr>
        <w:pStyle w:val="ProjectBody"/>
      </w:pPr>
      <w:r>
        <w:rPr>
          <w:noProof/>
        </w:rPr>
        <w:drawing>
          <wp:inline distT="0" distB="0" distL="0" distR="0" wp14:anchorId="0846A3F8" wp14:editId="6D31F9E8">
            <wp:extent cx="5503545" cy="2722880"/>
            <wp:effectExtent l="0" t="0" r="1905" b="1270"/>
            <wp:docPr id="132082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2059" name=""/>
                    <pic:cNvPicPr/>
                  </pic:nvPicPr>
                  <pic:blipFill>
                    <a:blip r:embed="rId30"/>
                    <a:stretch>
                      <a:fillRect/>
                    </a:stretch>
                  </pic:blipFill>
                  <pic:spPr>
                    <a:xfrm>
                      <a:off x="0" y="0"/>
                      <a:ext cx="5503545" cy="2722880"/>
                    </a:xfrm>
                    <a:prstGeom prst="rect">
                      <a:avLst/>
                    </a:prstGeom>
                  </pic:spPr>
                </pic:pic>
              </a:graphicData>
            </a:graphic>
          </wp:inline>
        </w:drawing>
      </w:r>
    </w:p>
    <w:p w14:paraId="76D6C7C0" w14:textId="4CDC86D1" w:rsidR="00C43233" w:rsidRDefault="00433514" w:rsidP="00433514">
      <w:pPr>
        <w:spacing w:after="0"/>
        <w:jc w:val="center"/>
        <w:rPr>
          <w:sz w:val="18"/>
          <w:szCs w:val="18"/>
        </w:rPr>
      </w:pPr>
      <w:r w:rsidRPr="00433514">
        <w:rPr>
          <w:b/>
          <w:bCs/>
          <w:sz w:val="18"/>
          <w:szCs w:val="18"/>
        </w:rPr>
        <w:t>Figure:</w:t>
      </w:r>
      <w:r w:rsidRPr="00433514">
        <w:rPr>
          <w:sz w:val="18"/>
          <w:szCs w:val="18"/>
        </w:rPr>
        <w:t xml:space="preserve"> </w:t>
      </w:r>
      <w:r w:rsidRPr="00851097">
        <w:rPr>
          <w:sz w:val="16"/>
          <w:szCs w:val="16"/>
        </w:rPr>
        <w:t>Form of Generate OBE CSV File for Enrolled Courses filtering Semester and Year of Logged in current Faculty User</w:t>
      </w:r>
    </w:p>
    <w:p w14:paraId="2E261DC9" w14:textId="6097C068" w:rsidR="00433514" w:rsidRDefault="00433514" w:rsidP="00433514">
      <w:pPr>
        <w:spacing w:after="0"/>
        <w:jc w:val="center"/>
        <w:rPr>
          <w:sz w:val="18"/>
          <w:szCs w:val="18"/>
        </w:rPr>
      </w:pPr>
      <w:r>
        <w:rPr>
          <w:noProof/>
        </w:rPr>
        <w:lastRenderedPageBreak/>
        <w:drawing>
          <wp:inline distT="0" distB="0" distL="0" distR="0" wp14:anchorId="38BD4846" wp14:editId="616F6186">
            <wp:extent cx="5503545" cy="2929890"/>
            <wp:effectExtent l="0" t="0" r="1905" b="3810"/>
            <wp:docPr id="206575529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55299" name="Picture 1" descr="Graphical user interface, application, table, Excel&#10;&#10;Description automatically generated"/>
                    <pic:cNvPicPr/>
                  </pic:nvPicPr>
                  <pic:blipFill>
                    <a:blip r:embed="rId31"/>
                    <a:stretch>
                      <a:fillRect/>
                    </a:stretch>
                  </pic:blipFill>
                  <pic:spPr>
                    <a:xfrm>
                      <a:off x="0" y="0"/>
                      <a:ext cx="5503545" cy="2929890"/>
                    </a:xfrm>
                    <a:prstGeom prst="rect">
                      <a:avLst/>
                    </a:prstGeom>
                  </pic:spPr>
                </pic:pic>
              </a:graphicData>
            </a:graphic>
          </wp:inline>
        </w:drawing>
      </w:r>
    </w:p>
    <w:p w14:paraId="75896752" w14:textId="0923F812" w:rsidR="00433514" w:rsidRDefault="00433514" w:rsidP="00433514">
      <w:pPr>
        <w:spacing w:after="0"/>
        <w:jc w:val="center"/>
        <w:rPr>
          <w:sz w:val="18"/>
          <w:szCs w:val="18"/>
        </w:rPr>
      </w:pPr>
      <w:r>
        <w:rPr>
          <w:b/>
          <w:bCs/>
          <w:sz w:val="18"/>
          <w:szCs w:val="18"/>
        </w:rPr>
        <w:t xml:space="preserve">Figure: </w:t>
      </w:r>
      <w:r>
        <w:rPr>
          <w:sz w:val="18"/>
          <w:szCs w:val="18"/>
        </w:rPr>
        <w:t>Generate CSV file which later will be imported to submit Grades and COs for multiple students at a time</w:t>
      </w:r>
    </w:p>
    <w:p w14:paraId="563DD0C8" w14:textId="234B9D9C" w:rsidR="00484A78" w:rsidRDefault="00851097" w:rsidP="00433514">
      <w:pPr>
        <w:spacing w:after="0"/>
        <w:jc w:val="center"/>
        <w:rPr>
          <w:sz w:val="18"/>
          <w:szCs w:val="18"/>
        </w:rPr>
      </w:pPr>
      <w:r>
        <w:rPr>
          <w:noProof/>
        </w:rPr>
        <w:drawing>
          <wp:inline distT="0" distB="0" distL="0" distR="0" wp14:anchorId="26EA2431" wp14:editId="58D0CC8E">
            <wp:extent cx="5503545" cy="2726055"/>
            <wp:effectExtent l="0" t="0" r="1905" b="0"/>
            <wp:docPr id="183760561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5614" name="Picture 1" descr="Graphical user interface, website&#10;&#10;Description automatically generated"/>
                    <pic:cNvPicPr/>
                  </pic:nvPicPr>
                  <pic:blipFill>
                    <a:blip r:embed="rId32"/>
                    <a:stretch>
                      <a:fillRect/>
                    </a:stretch>
                  </pic:blipFill>
                  <pic:spPr>
                    <a:xfrm>
                      <a:off x="0" y="0"/>
                      <a:ext cx="5503545" cy="2726055"/>
                    </a:xfrm>
                    <a:prstGeom prst="rect">
                      <a:avLst/>
                    </a:prstGeom>
                  </pic:spPr>
                </pic:pic>
              </a:graphicData>
            </a:graphic>
          </wp:inline>
        </w:drawing>
      </w:r>
    </w:p>
    <w:p w14:paraId="1E8229EF" w14:textId="4D3FE8B2" w:rsidR="00851097" w:rsidRDefault="00851097" w:rsidP="00433514">
      <w:pPr>
        <w:spacing w:after="0"/>
        <w:jc w:val="center"/>
        <w:rPr>
          <w:sz w:val="18"/>
          <w:szCs w:val="18"/>
        </w:rPr>
      </w:pPr>
      <w:r w:rsidRPr="00851097">
        <w:rPr>
          <w:b/>
          <w:bCs/>
          <w:sz w:val="18"/>
          <w:szCs w:val="18"/>
        </w:rPr>
        <w:t>Figure:</w:t>
      </w:r>
      <w:r>
        <w:rPr>
          <w:sz w:val="18"/>
          <w:szCs w:val="18"/>
        </w:rPr>
        <w:t xml:space="preserve"> Get OBE report Course-wise by selecting Semester and Year for Faculty User</w:t>
      </w:r>
    </w:p>
    <w:p w14:paraId="462AE1A3" w14:textId="2BCAC207" w:rsidR="00851097" w:rsidRDefault="00851097" w:rsidP="00433514">
      <w:pPr>
        <w:spacing w:after="0"/>
        <w:jc w:val="center"/>
        <w:rPr>
          <w:sz w:val="18"/>
          <w:szCs w:val="18"/>
        </w:rPr>
      </w:pPr>
      <w:r>
        <w:rPr>
          <w:noProof/>
        </w:rPr>
        <w:lastRenderedPageBreak/>
        <w:drawing>
          <wp:inline distT="0" distB="0" distL="0" distR="0" wp14:anchorId="1C8240FD" wp14:editId="31B5990F">
            <wp:extent cx="5503545" cy="2933065"/>
            <wp:effectExtent l="0" t="0" r="1905" b="635"/>
            <wp:docPr id="118475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2330" name=""/>
                    <pic:cNvPicPr/>
                  </pic:nvPicPr>
                  <pic:blipFill>
                    <a:blip r:embed="rId33"/>
                    <a:stretch>
                      <a:fillRect/>
                    </a:stretch>
                  </pic:blipFill>
                  <pic:spPr>
                    <a:xfrm>
                      <a:off x="0" y="0"/>
                      <a:ext cx="5503545" cy="2933065"/>
                    </a:xfrm>
                    <a:prstGeom prst="rect">
                      <a:avLst/>
                    </a:prstGeom>
                  </pic:spPr>
                </pic:pic>
              </a:graphicData>
            </a:graphic>
          </wp:inline>
        </w:drawing>
      </w:r>
    </w:p>
    <w:p w14:paraId="69DD6C34" w14:textId="5C63E7C9" w:rsidR="00851097" w:rsidRDefault="00851097" w:rsidP="00433514">
      <w:pPr>
        <w:spacing w:after="0"/>
        <w:jc w:val="center"/>
        <w:rPr>
          <w:sz w:val="18"/>
          <w:szCs w:val="18"/>
        </w:rPr>
      </w:pPr>
      <w:r w:rsidRPr="00851097">
        <w:rPr>
          <w:b/>
          <w:bCs/>
          <w:sz w:val="18"/>
          <w:szCs w:val="18"/>
        </w:rPr>
        <w:t>Figure:</w:t>
      </w:r>
      <w:r>
        <w:rPr>
          <w:sz w:val="18"/>
          <w:szCs w:val="18"/>
        </w:rPr>
        <w:t xml:space="preserve"> Generating OBE Report Course wise by filtering Semester and </w:t>
      </w:r>
      <w:r w:rsidR="001100CC">
        <w:rPr>
          <w:sz w:val="18"/>
          <w:szCs w:val="18"/>
        </w:rPr>
        <w:t>Year (</w:t>
      </w:r>
      <w:r>
        <w:rPr>
          <w:sz w:val="18"/>
          <w:szCs w:val="18"/>
        </w:rPr>
        <w:t>Only Assigned Faculties</w:t>
      </w:r>
      <w:r w:rsidR="00BE6443">
        <w:rPr>
          <w:sz w:val="18"/>
          <w:szCs w:val="18"/>
        </w:rPr>
        <w:t xml:space="preserve"> to a section of Course</w:t>
      </w:r>
      <w:r>
        <w:rPr>
          <w:sz w:val="18"/>
          <w:szCs w:val="18"/>
        </w:rPr>
        <w:t xml:space="preserve"> can check OBE)</w:t>
      </w:r>
    </w:p>
    <w:p w14:paraId="18F814F0" w14:textId="77777777" w:rsidR="001100CC" w:rsidRPr="00851097" w:rsidRDefault="001100CC" w:rsidP="00433514">
      <w:pPr>
        <w:spacing w:after="0"/>
        <w:jc w:val="center"/>
        <w:rPr>
          <w:sz w:val="18"/>
          <w:szCs w:val="18"/>
        </w:rPr>
      </w:pPr>
    </w:p>
    <w:p w14:paraId="01B0FA6E" w14:textId="716380CD" w:rsidR="00C43233" w:rsidRDefault="001100CC" w:rsidP="00803F49">
      <w:pPr>
        <w:spacing w:after="0"/>
        <w:rPr>
          <w:sz w:val="18"/>
          <w:szCs w:val="18"/>
        </w:rPr>
      </w:pPr>
      <w:r>
        <w:rPr>
          <w:noProof/>
        </w:rPr>
        <w:drawing>
          <wp:inline distT="0" distB="0" distL="0" distR="0" wp14:anchorId="11511B28" wp14:editId="60357BFC">
            <wp:extent cx="5503545" cy="2728595"/>
            <wp:effectExtent l="0" t="0" r="1905" b="0"/>
            <wp:docPr id="54929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4802" name=""/>
                    <pic:cNvPicPr/>
                  </pic:nvPicPr>
                  <pic:blipFill>
                    <a:blip r:embed="rId34"/>
                    <a:stretch>
                      <a:fillRect/>
                    </a:stretch>
                  </pic:blipFill>
                  <pic:spPr>
                    <a:xfrm>
                      <a:off x="0" y="0"/>
                      <a:ext cx="5503545" cy="2728595"/>
                    </a:xfrm>
                    <a:prstGeom prst="rect">
                      <a:avLst/>
                    </a:prstGeom>
                  </pic:spPr>
                </pic:pic>
              </a:graphicData>
            </a:graphic>
          </wp:inline>
        </w:drawing>
      </w:r>
    </w:p>
    <w:p w14:paraId="4C70AE6D" w14:textId="0D997255" w:rsidR="001100CC" w:rsidRPr="00433514" w:rsidRDefault="001100CC" w:rsidP="00803F49">
      <w:pPr>
        <w:spacing w:after="0"/>
        <w:rPr>
          <w:sz w:val="18"/>
          <w:szCs w:val="18"/>
        </w:rPr>
      </w:pPr>
      <w:r w:rsidRPr="001100CC">
        <w:rPr>
          <w:b/>
          <w:bCs/>
          <w:sz w:val="18"/>
          <w:szCs w:val="18"/>
        </w:rPr>
        <w:t>Figure</w:t>
      </w:r>
      <w:r>
        <w:rPr>
          <w:sz w:val="18"/>
          <w:szCs w:val="18"/>
        </w:rPr>
        <w:t>: Admin Dashboard, can check All the Department-wise PLO and CO Graph Analysis</w:t>
      </w:r>
    </w:p>
    <w:p w14:paraId="5D2E3BD7" w14:textId="1B118E7B" w:rsidR="00C43233" w:rsidRDefault="00C43233" w:rsidP="00803F49">
      <w:pPr>
        <w:spacing w:after="0"/>
      </w:pPr>
    </w:p>
    <w:p w14:paraId="0B93B4DE" w14:textId="1C9D137B" w:rsidR="00C43233" w:rsidRDefault="00C43233" w:rsidP="00803F49">
      <w:pPr>
        <w:spacing w:after="0"/>
      </w:pPr>
    </w:p>
    <w:p w14:paraId="00E3456B" w14:textId="77777777" w:rsidR="007D3D5E" w:rsidRDefault="007D3D5E" w:rsidP="00803F49">
      <w:pPr>
        <w:spacing w:after="0"/>
      </w:pPr>
    </w:p>
    <w:p w14:paraId="32360597" w14:textId="77777777" w:rsidR="007D3D5E" w:rsidRDefault="007D3D5E" w:rsidP="00803F49">
      <w:pPr>
        <w:spacing w:after="0"/>
      </w:pPr>
    </w:p>
    <w:p w14:paraId="41776D79" w14:textId="77777777" w:rsidR="007D3D5E" w:rsidRDefault="007D3D5E" w:rsidP="00803F49">
      <w:pPr>
        <w:spacing w:after="0"/>
      </w:pPr>
    </w:p>
    <w:p w14:paraId="74F77BC0" w14:textId="77777777" w:rsidR="007D3D5E" w:rsidRDefault="007D3D5E" w:rsidP="00803F49">
      <w:pPr>
        <w:spacing w:after="0"/>
      </w:pPr>
    </w:p>
    <w:p w14:paraId="7DB7A697" w14:textId="77777777" w:rsidR="007D3D5E" w:rsidRDefault="007D3D5E" w:rsidP="00803F49">
      <w:pPr>
        <w:spacing w:after="0"/>
      </w:pPr>
    </w:p>
    <w:p w14:paraId="6289A818" w14:textId="77777777" w:rsidR="007D3D5E" w:rsidRDefault="007D3D5E" w:rsidP="00803F49">
      <w:pPr>
        <w:spacing w:after="0"/>
      </w:pPr>
    </w:p>
    <w:p w14:paraId="38C2AA82" w14:textId="77777777" w:rsidR="007D3D5E" w:rsidRDefault="007D3D5E" w:rsidP="00803F49">
      <w:pPr>
        <w:spacing w:after="0"/>
      </w:pPr>
    </w:p>
    <w:p w14:paraId="613B938B" w14:textId="77777777" w:rsidR="007D3D5E" w:rsidRDefault="007D3D5E" w:rsidP="00803F49">
      <w:pPr>
        <w:spacing w:after="0"/>
      </w:pPr>
    </w:p>
    <w:p w14:paraId="79D2CF3E" w14:textId="77777777" w:rsidR="007D3D5E" w:rsidRDefault="007D3D5E" w:rsidP="00803F49">
      <w:pPr>
        <w:spacing w:after="0"/>
      </w:pPr>
    </w:p>
    <w:p w14:paraId="7AD482E7" w14:textId="77777777" w:rsidR="007D3D5E" w:rsidRDefault="007D3D5E" w:rsidP="00803F49">
      <w:pPr>
        <w:spacing w:after="0"/>
      </w:pPr>
    </w:p>
    <w:p w14:paraId="60B702CC" w14:textId="77777777" w:rsidR="007D3D5E" w:rsidRDefault="007D3D5E" w:rsidP="00803F49">
      <w:pPr>
        <w:spacing w:after="0"/>
      </w:pPr>
    </w:p>
    <w:p w14:paraId="76DB433F" w14:textId="77777777" w:rsidR="007D3D5E" w:rsidRDefault="007D3D5E" w:rsidP="00803F49">
      <w:pPr>
        <w:spacing w:after="0"/>
      </w:pPr>
    </w:p>
    <w:p w14:paraId="75E21F85" w14:textId="54AFC577" w:rsidR="007D3D5E" w:rsidRPr="007D3D5E" w:rsidRDefault="00FB660B" w:rsidP="00803F49">
      <w:pPr>
        <w:spacing w:after="0"/>
        <w:rPr>
          <w:b/>
          <w:bCs/>
          <w:sz w:val="28"/>
          <w:szCs w:val="28"/>
        </w:rPr>
      </w:pPr>
      <w:r w:rsidRPr="007D3D5E">
        <w:rPr>
          <w:b/>
          <w:bCs/>
          <w:sz w:val="28"/>
          <w:szCs w:val="28"/>
        </w:rPr>
        <w:lastRenderedPageBreak/>
        <w:t>Database Model:</w:t>
      </w:r>
    </w:p>
    <w:p w14:paraId="6E3FA805" w14:textId="66F5B825" w:rsidR="00FB660B" w:rsidRDefault="00FB660B" w:rsidP="007D3D5E">
      <w:pPr>
        <w:spacing w:after="0"/>
        <w:jc w:val="center"/>
        <w:rPr>
          <w:noProof/>
        </w:rPr>
      </w:pPr>
      <w:r>
        <w:rPr>
          <w:noProof/>
        </w:rPr>
        <w:drawing>
          <wp:inline distT="0" distB="0" distL="0" distR="0" wp14:anchorId="622D5227" wp14:editId="40DEC008">
            <wp:extent cx="2655417" cy="2904507"/>
            <wp:effectExtent l="0" t="0" r="0" b="0"/>
            <wp:docPr id="111126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0019" name=""/>
                    <pic:cNvPicPr/>
                  </pic:nvPicPr>
                  <pic:blipFill>
                    <a:blip r:embed="rId35"/>
                    <a:stretch>
                      <a:fillRect/>
                    </a:stretch>
                  </pic:blipFill>
                  <pic:spPr>
                    <a:xfrm>
                      <a:off x="0" y="0"/>
                      <a:ext cx="2687791" cy="2939918"/>
                    </a:xfrm>
                    <a:prstGeom prst="rect">
                      <a:avLst/>
                    </a:prstGeom>
                  </pic:spPr>
                </pic:pic>
              </a:graphicData>
            </a:graphic>
          </wp:inline>
        </w:drawing>
      </w:r>
      <w:r w:rsidR="007D3D5E">
        <w:rPr>
          <w:noProof/>
        </w:rPr>
        <w:drawing>
          <wp:inline distT="0" distB="0" distL="0" distR="0" wp14:anchorId="2CADEB36" wp14:editId="66D03DBA">
            <wp:extent cx="2817308" cy="2903906"/>
            <wp:effectExtent l="0" t="0" r="2540" b="0"/>
            <wp:docPr id="12032925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2532" name="Picture 1" descr="Text&#10;&#10;Description automatically generated"/>
                    <pic:cNvPicPr/>
                  </pic:nvPicPr>
                  <pic:blipFill rotWithShape="1">
                    <a:blip r:embed="rId36"/>
                    <a:srcRect b="23325"/>
                    <a:stretch/>
                  </pic:blipFill>
                  <pic:spPr bwMode="auto">
                    <a:xfrm>
                      <a:off x="0" y="0"/>
                      <a:ext cx="2882348" cy="2970946"/>
                    </a:xfrm>
                    <a:prstGeom prst="rect">
                      <a:avLst/>
                    </a:prstGeom>
                    <a:ln>
                      <a:noFill/>
                    </a:ln>
                    <a:extLst>
                      <a:ext uri="{53640926-AAD7-44D8-BBD7-CCE9431645EC}">
                        <a14:shadowObscured xmlns:a14="http://schemas.microsoft.com/office/drawing/2010/main"/>
                      </a:ext>
                    </a:extLst>
                  </pic:spPr>
                </pic:pic>
              </a:graphicData>
            </a:graphic>
          </wp:inline>
        </w:drawing>
      </w:r>
    </w:p>
    <w:p w14:paraId="7A7F458F" w14:textId="13902319" w:rsidR="007D3D5E" w:rsidRPr="007D3D5E" w:rsidRDefault="007D3D5E" w:rsidP="007D3D5E">
      <w:pPr>
        <w:spacing w:after="0"/>
        <w:jc w:val="center"/>
        <w:rPr>
          <w:b/>
          <w:bCs/>
          <w:noProof/>
        </w:rPr>
      </w:pPr>
      <w:r>
        <w:rPr>
          <w:noProof/>
        </w:rPr>
        <w:drawing>
          <wp:inline distT="0" distB="0" distL="0" distR="0" wp14:anchorId="1B9F2F2E" wp14:editId="1D648DF2">
            <wp:extent cx="5452401" cy="4484218"/>
            <wp:effectExtent l="0" t="0" r="0" b="0"/>
            <wp:docPr id="1583914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4190" name="Picture 1" descr="Text&#10;&#10;Description automatically generated"/>
                    <pic:cNvPicPr/>
                  </pic:nvPicPr>
                  <pic:blipFill>
                    <a:blip r:embed="rId37"/>
                    <a:stretch>
                      <a:fillRect/>
                    </a:stretch>
                  </pic:blipFill>
                  <pic:spPr>
                    <a:xfrm>
                      <a:off x="0" y="0"/>
                      <a:ext cx="5465017" cy="4494594"/>
                    </a:xfrm>
                    <a:prstGeom prst="rect">
                      <a:avLst/>
                    </a:prstGeom>
                  </pic:spPr>
                </pic:pic>
              </a:graphicData>
            </a:graphic>
          </wp:inline>
        </w:drawing>
      </w:r>
    </w:p>
    <w:p w14:paraId="003E65B4" w14:textId="0B77E6BD" w:rsidR="007D3D5E" w:rsidRDefault="007D3D5E" w:rsidP="00803F49">
      <w:pPr>
        <w:spacing w:after="0"/>
        <w:rPr>
          <w:noProof/>
        </w:rPr>
      </w:pPr>
      <w:r w:rsidRPr="007D3D5E">
        <w:rPr>
          <w:b/>
          <w:bCs/>
          <w:noProof/>
        </w:rPr>
        <w:t>Figure:</w:t>
      </w:r>
      <w:r>
        <w:rPr>
          <w:noProof/>
        </w:rPr>
        <w:t xml:space="preserve"> Database Model Code Snippets</w:t>
      </w:r>
    </w:p>
    <w:p w14:paraId="2FA0D675" w14:textId="77777777" w:rsidR="007D3D5E" w:rsidRDefault="007D3D5E" w:rsidP="00803F49">
      <w:pPr>
        <w:spacing w:after="0"/>
        <w:rPr>
          <w:noProof/>
        </w:rPr>
      </w:pPr>
    </w:p>
    <w:p w14:paraId="4346750A" w14:textId="77777777" w:rsidR="007D3D5E" w:rsidRDefault="007D3D5E" w:rsidP="00803F49">
      <w:pPr>
        <w:spacing w:after="0"/>
        <w:rPr>
          <w:noProof/>
        </w:rPr>
      </w:pPr>
    </w:p>
    <w:p w14:paraId="32D39EE8" w14:textId="77777777" w:rsidR="007D3D5E" w:rsidRDefault="007D3D5E" w:rsidP="00803F49">
      <w:pPr>
        <w:spacing w:after="0"/>
        <w:rPr>
          <w:noProof/>
        </w:rPr>
      </w:pPr>
    </w:p>
    <w:p w14:paraId="0F2F5E03" w14:textId="77777777" w:rsidR="007D3D5E" w:rsidRDefault="007D3D5E" w:rsidP="00803F49">
      <w:pPr>
        <w:spacing w:after="0"/>
        <w:rPr>
          <w:noProof/>
        </w:rPr>
      </w:pPr>
    </w:p>
    <w:p w14:paraId="6A88984F" w14:textId="77777777" w:rsidR="007D3D5E" w:rsidRDefault="007D3D5E" w:rsidP="00803F49">
      <w:pPr>
        <w:spacing w:after="0"/>
        <w:rPr>
          <w:noProof/>
        </w:rPr>
      </w:pPr>
    </w:p>
    <w:p w14:paraId="0687DB94" w14:textId="5488645F" w:rsidR="007D3D5E" w:rsidRDefault="007D3D5E" w:rsidP="00803F49">
      <w:pPr>
        <w:spacing w:after="0"/>
        <w:rPr>
          <w:noProof/>
          <w:sz w:val="24"/>
          <w:szCs w:val="24"/>
        </w:rPr>
      </w:pPr>
      <w:r w:rsidRPr="007D3D5E">
        <w:rPr>
          <w:b/>
          <w:bCs/>
          <w:noProof/>
          <w:sz w:val="28"/>
          <w:szCs w:val="28"/>
        </w:rPr>
        <w:lastRenderedPageBreak/>
        <w:t>Backend Code:</w:t>
      </w:r>
    </w:p>
    <w:p w14:paraId="2B4CC084" w14:textId="39C9FB07" w:rsidR="007D3D5E" w:rsidRDefault="007D3D5E" w:rsidP="00803F49">
      <w:pPr>
        <w:spacing w:after="0"/>
        <w:rPr>
          <w:noProof/>
          <w:sz w:val="24"/>
          <w:szCs w:val="24"/>
        </w:rPr>
      </w:pPr>
      <w:r>
        <w:rPr>
          <w:noProof/>
        </w:rPr>
        <w:drawing>
          <wp:inline distT="0" distB="0" distL="0" distR="0" wp14:anchorId="14AFFCF5" wp14:editId="211E53AE">
            <wp:extent cx="5334415" cy="4462272"/>
            <wp:effectExtent l="0" t="0" r="0" b="0"/>
            <wp:docPr id="14505747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74713" name="Picture 1" descr="Text&#10;&#10;Description automatically generated"/>
                    <pic:cNvPicPr/>
                  </pic:nvPicPr>
                  <pic:blipFill>
                    <a:blip r:embed="rId38"/>
                    <a:stretch>
                      <a:fillRect/>
                    </a:stretch>
                  </pic:blipFill>
                  <pic:spPr>
                    <a:xfrm>
                      <a:off x="0" y="0"/>
                      <a:ext cx="5337360" cy="4464736"/>
                    </a:xfrm>
                    <a:prstGeom prst="rect">
                      <a:avLst/>
                    </a:prstGeom>
                  </pic:spPr>
                </pic:pic>
              </a:graphicData>
            </a:graphic>
          </wp:inline>
        </w:drawing>
      </w:r>
    </w:p>
    <w:p w14:paraId="0DED65A0" w14:textId="6E043AFE" w:rsidR="007D3D5E" w:rsidRDefault="007D3D5E" w:rsidP="00803F49">
      <w:pPr>
        <w:spacing w:after="0"/>
        <w:rPr>
          <w:noProof/>
          <w:sz w:val="24"/>
          <w:szCs w:val="24"/>
        </w:rPr>
      </w:pPr>
      <w:r>
        <w:rPr>
          <w:noProof/>
          <w:sz w:val="24"/>
          <w:szCs w:val="24"/>
        </w:rPr>
        <w:t xml:space="preserve">Figure: Function to get </w:t>
      </w:r>
      <w:r w:rsidR="00F750DA">
        <w:rPr>
          <w:noProof/>
          <w:sz w:val="24"/>
          <w:szCs w:val="24"/>
        </w:rPr>
        <w:t>Student Wise PLO Data</w:t>
      </w:r>
    </w:p>
    <w:p w14:paraId="561B807B" w14:textId="77777777" w:rsidR="00F750DA" w:rsidRDefault="00F750DA" w:rsidP="00803F49">
      <w:pPr>
        <w:spacing w:after="0"/>
        <w:rPr>
          <w:noProof/>
          <w:sz w:val="24"/>
          <w:szCs w:val="24"/>
        </w:rPr>
      </w:pPr>
    </w:p>
    <w:p w14:paraId="060B8E69" w14:textId="0B2F3CB3" w:rsidR="00F750DA" w:rsidRDefault="00F750DA" w:rsidP="00803F49">
      <w:pPr>
        <w:spacing w:after="0"/>
        <w:rPr>
          <w:noProof/>
          <w:sz w:val="24"/>
          <w:szCs w:val="24"/>
        </w:rPr>
      </w:pPr>
      <w:r>
        <w:rPr>
          <w:noProof/>
        </w:rPr>
        <w:lastRenderedPageBreak/>
        <w:drawing>
          <wp:inline distT="0" distB="0" distL="0" distR="0" wp14:anchorId="2E3864DD" wp14:editId="448230DA">
            <wp:extent cx="5162550" cy="7905750"/>
            <wp:effectExtent l="0" t="0" r="0" b="0"/>
            <wp:docPr id="13501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0368" name=""/>
                    <pic:cNvPicPr/>
                  </pic:nvPicPr>
                  <pic:blipFill>
                    <a:blip r:embed="rId39"/>
                    <a:stretch>
                      <a:fillRect/>
                    </a:stretch>
                  </pic:blipFill>
                  <pic:spPr>
                    <a:xfrm>
                      <a:off x="0" y="0"/>
                      <a:ext cx="5162550" cy="7905750"/>
                    </a:xfrm>
                    <a:prstGeom prst="rect">
                      <a:avLst/>
                    </a:prstGeom>
                  </pic:spPr>
                </pic:pic>
              </a:graphicData>
            </a:graphic>
          </wp:inline>
        </w:drawing>
      </w:r>
    </w:p>
    <w:p w14:paraId="5BF94A6F" w14:textId="68763F88" w:rsidR="00F750DA" w:rsidRDefault="00F750DA" w:rsidP="00803F49">
      <w:pPr>
        <w:spacing w:after="0"/>
        <w:rPr>
          <w:noProof/>
          <w:sz w:val="24"/>
          <w:szCs w:val="24"/>
        </w:rPr>
      </w:pPr>
      <w:r>
        <w:rPr>
          <w:noProof/>
          <w:sz w:val="24"/>
          <w:szCs w:val="24"/>
        </w:rPr>
        <w:t>Figure: Function to get department wise PLO data</w:t>
      </w:r>
    </w:p>
    <w:p w14:paraId="39087441" w14:textId="77777777" w:rsidR="00F750DA" w:rsidRDefault="00F750DA" w:rsidP="00803F49">
      <w:pPr>
        <w:spacing w:after="0"/>
        <w:rPr>
          <w:noProof/>
          <w:sz w:val="24"/>
          <w:szCs w:val="24"/>
        </w:rPr>
      </w:pPr>
    </w:p>
    <w:p w14:paraId="5EB93AAA" w14:textId="3EB0BD48" w:rsidR="00F750DA" w:rsidRDefault="00F750DA" w:rsidP="00803F49">
      <w:pPr>
        <w:spacing w:after="0"/>
        <w:rPr>
          <w:noProof/>
          <w:sz w:val="24"/>
          <w:szCs w:val="24"/>
        </w:rPr>
      </w:pPr>
      <w:r>
        <w:rPr>
          <w:noProof/>
        </w:rPr>
        <w:lastRenderedPageBreak/>
        <w:drawing>
          <wp:inline distT="0" distB="0" distL="0" distR="0" wp14:anchorId="1D5A50E5" wp14:editId="06125E27">
            <wp:extent cx="5503545" cy="1907540"/>
            <wp:effectExtent l="0" t="0" r="1905" b="0"/>
            <wp:docPr id="8787014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1458" name="Picture 1" descr="A screenshot of a computer&#10;&#10;Description automatically generated with medium confidence"/>
                    <pic:cNvPicPr/>
                  </pic:nvPicPr>
                  <pic:blipFill>
                    <a:blip r:embed="rId40"/>
                    <a:stretch>
                      <a:fillRect/>
                    </a:stretch>
                  </pic:blipFill>
                  <pic:spPr>
                    <a:xfrm>
                      <a:off x="0" y="0"/>
                      <a:ext cx="5503545" cy="1907540"/>
                    </a:xfrm>
                    <a:prstGeom prst="rect">
                      <a:avLst/>
                    </a:prstGeom>
                  </pic:spPr>
                </pic:pic>
              </a:graphicData>
            </a:graphic>
          </wp:inline>
        </w:drawing>
      </w:r>
    </w:p>
    <w:p w14:paraId="26E89D88" w14:textId="38A0DDA7" w:rsidR="00F750DA" w:rsidRDefault="00F750DA" w:rsidP="00803F49">
      <w:pPr>
        <w:spacing w:after="0"/>
        <w:rPr>
          <w:noProof/>
          <w:sz w:val="24"/>
          <w:szCs w:val="24"/>
        </w:rPr>
      </w:pPr>
      <w:r>
        <w:rPr>
          <w:noProof/>
          <w:sz w:val="24"/>
          <w:szCs w:val="24"/>
        </w:rPr>
        <w:t>Figure: Function to check a Student’s CO1, CO2, CO3, CO4 of a course</w:t>
      </w:r>
    </w:p>
    <w:p w14:paraId="16886A08" w14:textId="77777777" w:rsidR="00232CD8" w:rsidRDefault="00232CD8" w:rsidP="00803F49">
      <w:pPr>
        <w:spacing w:after="0"/>
        <w:rPr>
          <w:noProof/>
          <w:sz w:val="24"/>
          <w:szCs w:val="24"/>
        </w:rPr>
      </w:pPr>
    </w:p>
    <w:p w14:paraId="0120C691" w14:textId="77777777" w:rsidR="00232CD8" w:rsidRDefault="00232CD8" w:rsidP="00803F49">
      <w:pPr>
        <w:spacing w:after="0"/>
        <w:rPr>
          <w:noProof/>
          <w:sz w:val="24"/>
          <w:szCs w:val="24"/>
        </w:rPr>
      </w:pPr>
    </w:p>
    <w:p w14:paraId="7C55ED05" w14:textId="1D5A0BEE" w:rsidR="00232CD8" w:rsidRPr="007D3D5E" w:rsidRDefault="00232CD8" w:rsidP="00803F49">
      <w:pPr>
        <w:spacing w:after="0"/>
        <w:rPr>
          <w:noProof/>
          <w:sz w:val="24"/>
          <w:szCs w:val="24"/>
        </w:rPr>
      </w:pPr>
      <w:r>
        <w:rPr>
          <w:noProof/>
        </w:rPr>
        <w:lastRenderedPageBreak/>
        <w:drawing>
          <wp:inline distT="0" distB="0" distL="0" distR="0" wp14:anchorId="22887930" wp14:editId="722381F8">
            <wp:extent cx="5503545" cy="6525895"/>
            <wp:effectExtent l="0" t="0" r="1905" b="8255"/>
            <wp:docPr id="12273534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3421" name="Picture 1" descr="A screenshot of a computer&#10;&#10;Description automatically generated with medium confidence"/>
                    <pic:cNvPicPr/>
                  </pic:nvPicPr>
                  <pic:blipFill>
                    <a:blip r:embed="rId41"/>
                    <a:stretch>
                      <a:fillRect/>
                    </a:stretch>
                  </pic:blipFill>
                  <pic:spPr>
                    <a:xfrm>
                      <a:off x="0" y="0"/>
                      <a:ext cx="5503545" cy="6525895"/>
                    </a:xfrm>
                    <a:prstGeom prst="rect">
                      <a:avLst/>
                    </a:prstGeom>
                  </pic:spPr>
                </pic:pic>
              </a:graphicData>
            </a:graphic>
          </wp:inline>
        </w:drawing>
      </w:r>
    </w:p>
    <w:p w14:paraId="450DD64A" w14:textId="47D4F593" w:rsidR="00232CD8" w:rsidRPr="00232CD8" w:rsidRDefault="00232CD8" w:rsidP="00803F49">
      <w:pPr>
        <w:spacing w:after="0"/>
        <w:rPr>
          <w:sz w:val="20"/>
          <w:szCs w:val="20"/>
        </w:rPr>
      </w:pPr>
      <w:r w:rsidRPr="00232CD8">
        <w:rPr>
          <w:sz w:val="20"/>
          <w:szCs w:val="20"/>
        </w:rPr>
        <w:t xml:space="preserve">Figure: Student’s dashboard’s </w:t>
      </w:r>
      <w:proofErr w:type="gramStart"/>
      <w:r w:rsidRPr="00232CD8">
        <w:rPr>
          <w:sz w:val="20"/>
          <w:szCs w:val="20"/>
        </w:rPr>
        <w:t>Functionality(</w:t>
      </w:r>
      <w:proofErr w:type="gramEnd"/>
      <w:r w:rsidRPr="00232CD8">
        <w:rPr>
          <w:sz w:val="20"/>
          <w:szCs w:val="20"/>
        </w:rPr>
        <w:t>if the User is Student)</w:t>
      </w:r>
    </w:p>
    <w:p w14:paraId="17C912BB" w14:textId="2EA374BD" w:rsidR="00232CD8" w:rsidRDefault="00232CD8" w:rsidP="00803F49">
      <w:pPr>
        <w:spacing w:after="0"/>
      </w:pPr>
      <w:r>
        <w:rPr>
          <w:noProof/>
        </w:rPr>
        <w:drawing>
          <wp:inline distT="0" distB="0" distL="0" distR="0" wp14:anchorId="4FC25332" wp14:editId="31DA8004">
            <wp:extent cx="5503545" cy="1146175"/>
            <wp:effectExtent l="0" t="0" r="1905" b="0"/>
            <wp:docPr id="174812761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7616" name="Picture 1" descr="Text&#10;&#10;Description automatically generated"/>
                    <pic:cNvPicPr/>
                  </pic:nvPicPr>
                  <pic:blipFill>
                    <a:blip r:embed="rId42"/>
                    <a:stretch>
                      <a:fillRect/>
                    </a:stretch>
                  </pic:blipFill>
                  <pic:spPr>
                    <a:xfrm>
                      <a:off x="0" y="0"/>
                      <a:ext cx="5523237" cy="1150276"/>
                    </a:xfrm>
                    <a:prstGeom prst="rect">
                      <a:avLst/>
                    </a:prstGeom>
                  </pic:spPr>
                </pic:pic>
              </a:graphicData>
            </a:graphic>
          </wp:inline>
        </w:drawing>
      </w:r>
    </w:p>
    <w:p w14:paraId="196E3F26" w14:textId="7FC9CFD9" w:rsidR="00232CD8" w:rsidRPr="00232CD8" w:rsidRDefault="00232CD8" w:rsidP="00803F49">
      <w:pPr>
        <w:spacing w:after="0"/>
        <w:rPr>
          <w:sz w:val="20"/>
          <w:szCs w:val="20"/>
        </w:rPr>
      </w:pPr>
      <w:r w:rsidRPr="00232CD8">
        <w:rPr>
          <w:sz w:val="20"/>
          <w:szCs w:val="20"/>
        </w:rPr>
        <w:t xml:space="preserve">Figure: If the User is faculty </w:t>
      </w:r>
    </w:p>
    <w:p w14:paraId="7FCA2C87" w14:textId="4D1B6506" w:rsidR="00232CD8" w:rsidRDefault="00232CD8" w:rsidP="00803F49">
      <w:pPr>
        <w:spacing w:after="0"/>
      </w:pPr>
      <w:r>
        <w:rPr>
          <w:noProof/>
        </w:rPr>
        <w:drawing>
          <wp:inline distT="0" distB="0" distL="0" distR="0" wp14:anchorId="2EFF6ACD" wp14:editId="22378ACF">
            <wp:extent cx="5503545" cy="657860"/>
            <wp:effectExtent l="0" t="0" r="1905" b="8890"/>
            <wp:docPr id="160939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97163" name=""/>
                    <pic:cNvPicPr/>
                  </pic:nvPicPr>
                  <pic:blipFill>
                    <a:blip r:embed="rId43"/>
                    <a:stretch>
                      <a:fillRect/>
                    </a:stretch>
                  </pic:blipFill>
                  <pic:spPr>
                    <a:xfrm>
                      <a:off x="0" y="0"/>
                      <a:ext cx="5503545" cy="657860"/>
                    </a:xfrm>
                    <a:prstGeom prst="rect">
                      <a:avLst/>
                    </a:prstGeom>
                  </pic:spPr>
                </pic:pic>
              </a:graphicData>
            </a:graphic>
          </wp:inline>
        </w:drawing>
      </w:r>
    </w:p>
    <w:p w14:paraId="6D2A7782" w14:textId="261B3589" w:rsidR="00232CD8" w:rsidRDefault="00716692" w:rsidP="00803F49">
      <w:pPr>
        <w:spacing w:after="0"/>
      </w:pPr>
      <w:r>
        <w:rPr>
          <w:noProof/>
        </w:rPr>
        <w:lastRenderedPageBreak/>
        <w:drawing>
          <wp:inline distT="0" distB="0" distL="0" distR="0" wp14:anchorId="7CE18F46" wp14:editId="2FF6D9F8">
            <wp:extent cx="5503545" cy="4596765"/>
            <wp:effectExtent l="0" t="0" r="1905" b="0"/>
            <wp:docPr id="5590497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49728" name="Picture 1" descr="Text&#10;&#10;Description automatically generated"/>
                    <pic:cNvPicPr/>
                  </pic:nvPicPr>
                  <pic:blipFill>
                    <a:blip r:embed="rId44"/>
                    <a:stretch>
                      <a:fillRect/>
                    </a:stretch>
                  </pic:blipFill>
                  <pic:spPr>
                    <a:xfrm>
                      <a:off x="0" y="0"/>
                      <a:ext cx="5503545" cy="4596765"/>
                    </a:xfrm>
                    <a:prstGeom prst="rect">
                      <a:avLst/>
                    </a:prstGeom>
                  </pic:spPr>
                </pic:pic>
              </a:graphicData>
            </a:graphic>
          </wp:inline>
        </w:drawing>
      </w:r>
    </w:p>
    <w:p w14:paraId="375A346B" w14:textId="624D83F7" w:rsidR="00716692" w:rsidRDefault="00716692" w:rsidP="00803F49">
      <w:pPr>
        <w:spacing w:after="0"/>
      </w:pPr>
      <w:r>
        <w:t>Figure: calculate Student’s Cumulative GPA and count earned credit from the Database</w:t>
      </w:r>
    </w:p>
    <w:p w14:paraId="08813823" w14:textId="77777777" w:rsidR="00716692" w:rsidRDefault="00716692" w:rsidP="00803F49">
      <w:pPr>
        <w:spacing w:after="0"/>
      </w:pPr>
    </w:p>
    <w:p w14:paraId="774C2038" w14:textId="65BB2C49" w:rsidR="00716692" w:rsidRDefault="00716692" w:rsidP="00803F49">
      <w:pPr>
        <w:spacing w:after="0"/>
      </w:pPr>
      <w:r>
        <w:rPr>
          <w:noProof/>
        </w:rPr>
        <w:drawing>
          <wp:inline distT="0" distB="0" distL="0" distR="0" wp14:anchorId="589EEB72" wp14:editId="60091C42">
            <wp:extent cx="5503545" cy="3361055"/>
            <wp:effectExtent l="0" t="0" r="1905" b="0"/>
            <wp:docPr id="44101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19873" name=""/>
                    <pic:cNvPicPr/>
                  </pic:nvPicPr>
                  <pic:blipFill>
                    <a:blip r:embed="rId45"/>
                    <a:stretch>
                      <a:fillRect/>
                    </a:stretch>
                  </pic:blipFill>
                  <pic:spPr>
                    <a:xfrm>
                      <a:off x="0" y="0"/>
                      <a:ext cx="5503545" cy="3361055"/>
                    </a:xfrm>
                    <a:prstGeom prst="rect">
                      <a:avLst/>
                    </a:prstGeom>
                  </pic:spPr>
                </pic:pic>
              </a:graphicData>
            </a:graphic>
          </wp:inline>
        </w:drawing>
      </w:r>
    </w:p>
    <w:p w14:paraId="59553151" w14:textId="5FC5B8B5" w:rsidR="00716692" w:rsidRDefault="00716692" w:rsidP="00803F49">
      <w:pPr>
        <w:spacing w:after="0"/>
      </w:pPr>
      <w:r>
        <w:t>Figure: Grade input Function for faculty User</w:t>
      </w:r>
    </w:p>
    <w:p w14:paraId="5D8EA50A" w14:textId="77777777" w:rsidR="00716692" w:rsidRDefault="00716692" w:rsidP="00803F49">
      <w:pPr>
        <w:spacing w:after="0"/>
      </w:pPr>
    </w:p>
    <w:p w14:paraId="7466A712" w14:textId="1AFCCF4C" w:rsidR="00716692" w:rsidRDefault="00716692" w:rsidP="00803F49">
      <w:pPr>
        <w:spacing w:after="0"/>
      </w:pPr>
      <w:r>
        <w:rPr>
          <w:noProof/>
        </w:rPr>
        <w:lastRenderedPageBreak/>
        <w:drawing>
          <wp:inline distT="0" distB="0" distL="0" distR="0" wp14:anchorId="6FA94789" wp14:editId="0A97824A">
            <wp:extent cx="5503545" cy="2624455"/>
            <wp:effectExtent l="0" t="0" r="1905" b="4445"/>
            <wp:docPr id="2954057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05787" name="Picture 1" descr="Text&#10;&#10;Description automatically generated"/>
                    <pic:cNvPicPr/>
                  </pic:nvPicPr>
                  <pic:blipFill>
                    <a:blip r:embed="rId46"/>
                    <a:stretch>
                      <a:fillRect/>
                    </a:stretch>
                  </pic:blipFill>
                  <pic:spPr>
                    <a:xfrm>
                      <a:off x="0" y="0"/>
                      <a:ext cx="5503545" cy="2624455"/>
                    </a:xfrm>
                    <a:prstGeom prst="rect">
                      <a:avLst/>
                    </a:prstGeom>
                  </pic:spPr>
                </pic:pic>
              </a:graphicData>
            </a:graphic>
          </wp:inline>
        </w:drawing>
      </w:r>
    </w:p>
    <w:p w14:paraId="240EED13" w14:textId="2989357B" w:rsidR="00716692" w:rsidRDefault="00E56BAD" w:rsidP="00803F49">
      <w:pPr>
        <w:spacing w:after="0"/>
      </w:pPr>
      <w:r>
        <w:rPr>
          <w:noProof/>
        </w:rPr>
        <w:drawing>
          <wp:inline distT="0" distB="0" distL="0" distR="0" wp14:anchorId="0FD58A80" wp14:editId="0136452A">
            <wp:extent cx="5503545" cy="3454400"/>
            <wp:effectExtent l="0" t="0" r="1905" b="0"/>
            <wp:docPr id="186846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9559" name=""/>
                    <pic:cNvPicPr/>
                  </pic:nvPicPr>
                  <pic:blipFill>
                    <a:blip r:embed="rId47"/>
                    <a:stretch>
                      <a:fillRect/>
                    </a:stretch>
                  </pic:blipFill>
                  <pic:spPr>
                    <a:xfrm>
                      <a:off x="0" y="0"/>
                      <a:ext cx="5503545" cy="3454400"/>
                    </a:xfrm>
                    <a:prstGeom prst="rect">
                      <a:avLst/>
                    </a:prstGeom>
                  </pic:spPr>
                </pic:pic>
              </a:graphicData>
            </a:graphic>
          </wp:inline>
        </w:drawing>
      </w:r>
    </w:p>
    <w:p w14:paraId="3B8BA5E8" w14:textId="5ABFF70B" w:rsidR="00716692" w:rsidRPr="00716692" w:rsidRDefault="00716692" w:rsidP="00803F49">
      <w:pPr>
        <w:spacing w:after="0"/>
        <w:rPr>
          <w:sz w:val="20"/>
          <w:szCs w:val="20"/>
        </w:rPr>
      </w:pPr>
      <w:r w:rsidRPr="00716692">
        <w:rPr>
          <w:b/>
          <w:bCs/>
        </w:rPr>
        <w:t>Figure:</w:t>
      </w:r>
      <w:r>
        <w:t xml:space="preserve"> </w:t>
      </w:r>
      <w:r w:rsidRPr="00716692">
        <w:rPr>
          <w:sz w:val="20"/>
          <w:szCs w:val="20"/>
        </w:rPr>
        <w:t>Grades and CO input form by importing formatted CSV into the database and save the form</w:t>
      </w:r>
    </w:p>
    <w:p w14:paraId="00D08739" w14:textId="77777777" w:rsidR="00716692" w:rsidRDefault="00716692" w:rsidP="00803F49">
      <w:pPr>
        <w:spacing w:after="0"/>
      </w:pPr>
    </w:p>
    <w:p w14:paraId="1579BA6D" w14:textId="40D037E5" w:rsidR="00232CD8" w:rsidRDefault="00630535" w:rsidP="00803F49">
      <w:pPr>
        <w:spacing w:after="0"/>
      </w:pPr>
      <w:r>
        <w:rPr>
          <w:noProof/>
        </w:rPr>
        <w:lastRenderedPageBreak/>
        <w:drawing>
          <wp:inline distT="0" distB="0" distL="0" distR="0" wp14:anchorId="0EFD16E6" wp14:editId="57F1254D">
            <wp:extent cx="5503545" cy="3809365"/>
            <wp:effectExtent l="0" t="0" r="1905" b="635"/>
            <wp:docPr id="3701059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05989" name="Picture 1" descr="Text&#10;&#10;Description automatically generated"/>
                    <pic:cNvPicPr/>
                  </pic:nvPicPr>
                  <pic:blipFill>
                    <a:blip r:embed="rId48"/>
                    <a:stretch>
                      <a:fillRect/>
                    </a:stretch>
                  </pic:blipFill>
                  <pic:spPr>
                    <a:xfrm>
                      <a:off x="0" y="0"/>
                      <a:ext cx="5503545" cy="3809365"/>
                    </a:xfrm>
                    <a:prstGeom prst="rect">
                      <a:avLst/>
                    </a:prstGeom>
                  </pic:spPr>
                </pic:pic>
              </a:graphicData>
            </a:graphic>
          </wp:inline>
        </w:drawing>
      </w:r>
    </w:p>
    <w:p w14:paraId="411C0457" w14:textId="07B01D29" w:rsidR="00630535" w:rsidRDefault="00630535" w:rsidP="00803F49">
      <w:pPr>
        <w:spacing w:after="0"/>
      </w:pPr>
      <w:r>
        <w:t>Figure: backend Function for Generating/Downloading OBE report Course-wise for faculty User</w:t>
      </w:r>
    </w:p>
    <w:p w14:paraId="44D12861" w14:textId="77777777" w:rsidR="00727576" w:rsidRDefault="00727576" w:rsidP="00803F49">
      <w:pPr>
        <w:spacing w:after="0"/>
      </w:pPr>
    </w:p>
    <w:p w14:paraId="149B7AF5" w14:textId="77777777" w:rsidR="00727576" w:rsidRDefault="00727576" w:rsidP="00803F49">
      <w:pPr>
        <w:spacing w:after="0"/>
      </w:pPr>
    </w:p>
    <w:p w14:paraId="79DE6D92" w14:textId="450378AB" w:rsidR="000959E0" w:rsidRPr="00B77925" w:rsidRDefault="00777899" w:rsidP="00B77925">
      <w:pPr>
        <w:pStyle w:val="Heading1"/>
      </w:pPr>
      <w:bookmarkStart w:id="64" w:name="_Toc115214388"/>
      <w:bookmarkStart w:id="65" w:name="_Toc115216026"/>
      <w:bookmarkStart w:id="66" w:name="_Toc133438335"/>
      <w:r w:rsidRPr="00B77925">
        <w:t>Ch-5 Conclusion</w:t>
      </w:r>
      <w:bookmarkEnd w:id="64"/>
      <w:bookmarkEnd w:id="65"/>
      <w:bookmarkEnd w:id="66"/>
      <w:r w:rsidRPr="00B77925">
        <w:t xml:space="preserve"> </w:t>
      </w:r>
    </w:p>
    <w:p w14:paraId="30D555B3" w14:textId="0C40E6B3" w:rsidR="00FA2A48" w:rsidRPr="00B77925" w:rsidRDefault="00777899" w:rsidP="00B77925">
      <w:pPr>
        <w:pStyle w:val="Heading2"/>
      </w:pPr>
      <w:bookmarkStart w:id="67" w:name="_Toc115214389"/>
      <w:bookmarkStart w:id="68" w:name="_Toc115216027"/>
      <w:bookmarkStart w:id="69" w:name="_Toc133438336"/>
      <w:r w:rsidRPr="00B77925">
        <w:t>Problem &amp; Solution</w:t>
      </w:r>
      <w:bookmarkEnd w:id="67"/>
      <w:bookmarkEnd w:id="68"/>
      <w:bookmarkEnd w:id="69"/>
    </w:p>
    <w:p w14:paraId="07F685BE" w14:textId="12F4461E" w:rsidR="00FA2A48" w:rsidRDefault="00364EB6" w:rsidP="00B949E6">
      <w:pPr>
        <w:pStyle w:val="ProjectBody"/>
        <w:numPr>
          <w:ilvl w:val="0"/>
          <w:numId w:val="13"/>
        </w:numPr>
      </w:pPr>
      <w:r w:rsidRPr="00364EB6">
        <w:t>Our ability to utilize this program to its full potential has been hampered by the limited period of the semester. We intend to make enhancements with greater analysis when given more time, but we believe we have produced the best program we could give the time and resources available.</w:t>
      </w:r>
    </w:p>
    <w:p w14:paraId="4032B92D" w14:textId="17411098" w:rsidR="00364EB6" w:rsidRDefault="00364EB6" w:rsidP="00B949E6">
      <w:pPr>
        <w:pStyle w:val="ProjectBody"/>
        <w:numPr>
          <w:ilvl w:val="0"/>
          <w:numId w:val="13"/>
        </w:numPr>
      </w:pPr>
      <w:r w:rsidRPr="00364EB6">
        <w:t>We might think that we could have produced far more trustworthy and accurate outcomes, representations, and predictions if given more tools and information to work with.</w:t>
      </w:r>
    </w:p>
    <w:p w14:paraId="602497F7" w14:textId="3450ABF1" w:rsidR="00777899" w:rsidRPr="00B77925" w:rsidRDefault="00777899" w:rsidP="00B77925">
      <w:pPr>
        <w:pStyle w:val="Heading2"/>
      </w:pPr>
      <w:bookmarkStart w:id="70" w:name="_Toc115214390"/>
      <w:bookmarkStart w:id="71" w:name="_Toc115216028"/>
      <w:bookmarkStart w:id="72" w:name="_Toc133438337"/>
      <w:r w:rsidRPr="00B77925">
        <w:t xml:space="preserve">Additional </w:t>
      </w:r>
      <w:r w:rsidR="008C77C4" w:rsidRPr="00B77925">
        <w:t>F</w:t>
      </w:r>
      <w:r w:rsidRPr="00B77925">
        <w:t>eature &amp; Future Development</w:t>
      </w:r>
      <w:bookmarkEnd w:id="70"/>
      <w:bookmarkEnd w:id="71"/>
      <w:bookmarkEnd w:id="72"/>
      <w:r w:rsidRPr="00B77925">
        <w:t xml:space="preserve"> </w:t>
      </w:r>
    </w:p>
    <w:p w14:paraId="0FF4F326" w14:textId="6BDE54F3" w:rsidR="00FA2A48" w:rsidRDefault="00FA2A48" w:rsidP="00B949E6">
      <w:pPr>
        <w:pStyle w:val="ProjectBody"/>
      </w:pPr>
      <w:bookmarkStart w:id="73" w:name="_Hlk121381298"/>
      <w:r>
        <w:t>Future Development scope:</w:t>
      </w:r>
    </w:p>
    <w:p w14:paraId="4B6DEA5C" w14:textId="18CDDFC7" w:rsidR="00364EB6" w:rsidRDefault="00364EB6" w:rsidP="00B949E6">
      <w:pPr>
        <w:pStyle w:val="ProjectBody"/>
        <w:numPr>
          <w:ilvl w:val="0"/>
          <w:numId w:val="14"/>
        </w:numPr>
      </w:pPr>
      <w:r w:rsidRPr="00364EB6">
        <w:t>The number of users will be increased to include advisers, who will receive pertinent data on the students they are advising for better and more advantageous interactions between students and advisors.</w:t>
      </w:r>
    </w:p>
    <w:p w14:paraId="2D0E9CC7" w14:textId="5C658F4A" w:rsidR="00364EB6" w:rsidRDefault="00364EB6" w:rsidP="00B949E6">
      <w:pPr>
        <w:pStyle w:val="ProjectBody"/>
        <w:numPr>
          <w:ilvl w:val="0"/>
          <w:numId w:val="14"/>
        </w:numPr>
      </w:pPr>
      <w:r w:rsidRPr="00364EB6">
        <w:t xml:space="preserve">Project goals include adding a component that predicts a candidate's grade based on prior grades and </w:t>
      </w:r>
      <w:r w:rsidR="00E8165F" w:rsidRPr="00364EB6">
        <w:t>performance</w:t>
      </w:r>
      <w:r w:rsidRPr="00364EB6">
        <w:t>.</w:t>
      </w:r>
    </w:p>
    <w:p w14:paraId="109C3915" w14:textId="53306273" w:rsidR="00727576" w:rsidRDefault="00727576" w:rsidP="00B949E6">
      <w:pPr>
        <w:pStyle w:val="ProjectBody"/>
        <w:numPr>
          <w:ilvl w:val="0"/>
          <w:numId w:val="14"/>
        </w:numPr>
      </w:pPr>
      <w:r>
        <w:t>Whenever Faculties will Up</w:t>
      </w:r>
      <w:r w:rsidR="00E8165F">
        <w:t>d</w:t>
      </w:r>
      <w:r>
        <w:t>a</w:t>
      </w:r>
      <w:r w:rsidR="00E8165F">
        <w:t>t</w:t>
      </w:r>
      <w:r>
        <w:t>e a Student</w:t>
      </w:r>
      <w:r w:rsidR="00E8165F">
        <w:t>’</w:t>
      </w:r>
      <w:r>
        <w:t>s</w:t>
      </w:r>
      <w:r w:rsidR="00E8165F">
        <w:t xml:space="preserve"> COs and Grade that student will get Email notifications of updated PLO Analysis</w:t>
      </w:r>
    </w:p>
    <w:p w14:paraId="15951A68" w14:textId="182572E4" w:rsidR="00E8165F" w:rsidRDefault="00E8165F" w:rsidP="00B949E6">
      <w:pPr>
        <w:pStyle w:val="ProjectBody"/>
        <w:numPr>
          <w:ilvl w:val="0"/>
          <w:numId w:val="14"/>
        </w:numPr>
      </w:pPr>
      <w:r>
        <w:t>All the Stakeholder’s will have limited access to the System, for example: UGC will have limited access to the system and will have Overview of the Academic’s necessary Incites.</w:t>
      </w:r>
    </w:p>
    <w:bookmarkEnd w:id="73"/>
    <w:p w14:paraId="5CD2C1A7" w14:textId="77777777" w:rsidR="004014D9" w:rsidRDefault="004014D9" w:rsidP="00B949E6">
      <w:pPr>
        <w:pStyle w:val="ProjectBody"/>
      </w:pPr>
    </w:p>
    <w:p w14:paraId="3F4A1DA8" w14:textId="77777777" w:rsidR="00DA19CA" w:rsidRDefault="00DA19CA" w:rsidP="00B949E6">
      <w:pPr>
        <w:pStyle w:val="ProjectBody"/>
      </w:pPr>
    </w:p>
    <w:p w14:paraId="2A8A3805" w14:textId="77777777" w:rsidR="00DA19CA" w:rsidRDefault="00DA19CA" w:rsidP="00B949E6">
      <w:pPr>
        <w:pStyle w:val="ProjectBody"/>
      </w:pPr>
    </w:p>
    <w:p w14:paraId="76E6BD83" w14:textId="1B0ABE0F" w:rsidR="00777899" w:rsidRDefault="00777899" w:rsidP="00B77925">
      <w:pPr>
        <w:pStyle w:val="Heading2"/>
      </w:pPr>
      <w:bookmarkStart w:id="74" w:name="_Toc115214391"/>
      <w:bookmarkStart w:id="75" w:name="_Toc115216029"/>
      <w:bookmarkStart w:id="76" w:name="_Toc133438338"/>
      <w:r>
        <w:lastRenderedPageBreak/>
        <w:t>Conclusion &amp; Recommendations</w:t>
      </w:r>
      <w:bookmarkEnd w:id="74"/>
      <w:bookmarkEnd w:id="75"/>
      <w:bookmarkEnd w:id="76"/>
    </w:p>
    <w:p w14:paraId="6AE58F0F" w14:textId="1E2A1736" w:rsidR="004014D9" w:rsidRPr="003118CB" w:rsidRDefault="00364EB6" w:rsidP="00B949E6">
      <w:pPr>
        <w:pStyle w:val="ProjectBody"/>
      </w:pPr>
      <w:bookmarkStart w:id="77" w:name="_Hlk121381866"/>
      <w:r w:rsidRPr="00364EB6">
        <w:t>We think the idea we had for our SPM software has been created, built, and implemented in the greatest way possible. With the appropriate application of this software, we intend to significantly raise the standard of education offered by institutions. This program can be used by students who want to become better and more capable scholars, by faculties to keep better track of their students and adjust their teaching strategies accordingly, and by institution members to more effectively manage their resources.</w:t>
      </w:r>
    </w:p>
    <w:bookmarkEnd w:id="77"/>
    <w:p w14:paraId="7FF8B434" w14:textId="77777777" w:rsidR="004014D9" w:rsidRDefault="004014D9" w:rsidP="00B949E6">
      <w:pPr>
        <w:pStyle w:val="ProjectBody"/>
      </w:pPr>
    </w:p>
    <w:p w14:paraId="1CDF2B57" w14:textId="749253C2" w:rsidR="00BB601B" w:rsidRPr="00783715" w:rsidRDefault="00BB601B" w:rsidP="00783715">
      <w:pPr>
        <w:rPr>
          <w:rFonts w:ascii="Times New Roman" w:eastAsiaTheme="majorEastAsia" w:hAnsi="Times New Roman" w:cstheme="majorBidi"/>
          <w:spacing w:val="-10"/>
          <w:kern w:val="28"/>
          <w:sz w:val="24"/>
          <w:szCs w:val="18"/>
        </w:rPr>
      </w:pPr>
    </w:p>
    <w:sectPr w:rsidR="00BB601B" w:rsidRPr="00783715" w:rsidSect="002B1D79">
      <w:headerReference w:type="default" r:id="rId49"/>
      <w:footerReference w:type="default" r:id="rId50"/>
      <w:pgSz w:w="11907" w:h="1683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11B5A" w14:textId="77777777" w:rsidR="00BB4773" w:rsidRDefault="00BB4773" w:rsidP="00B95108">
      <w:pPr>
        <w:spacing w:after="0" w:line="240" w:lineRule="auto"/>
      </w:pPr>
      <w:r>
        <w:separator/>
      </w:r>
    </w:p>
  </w:endnote>
  <w:endnote w:type="continuationSeparator" w:id="0">
    <w:p w14:paraId="569CBAFF" w14:textId="77777777" w:rsidR="00BB4773" w:rsidRDefault="00BB4773" w:rsidP="00B95108">
      <w:pPr>
        <w:spacing w:after="0" w:line="240" w:lineRule="auto"/>
      </w:pPr>
      <w:r>
        <w:continuationSeparator/>
      </w:r>
    </w:p>
  </w:endnote>
  <w:endnote w:type="continuationNotice" w:id="1">
    <w:p w14:paraId="0F070180" w14:textId="77777777" w:rsidR="00BB4773" w:rsidRDefault="00BB47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3057323"/>
      <w:docPartObj>
        <w:docPartGallery w:val="Page Numbers (Bottom of Page)"/>
        <w:docPartUnique/>
      </w:docPartObj>
    </w:sdtPr>
    <w:sdtEndPr>
      <w:rPr>
        <w:noProof/>
      </w:rPr>
    </w:sdtEndPr>
    <w:sdtContent>
      <w:p w14:paraId="488CCDD0" w14:textId="5EC5B74B" w:rsidR="008300D1" w:rsidRDefault="008300D1">
        <w:pPr>
          <w:pStyle w:val="Footer"/>
          <w:jc w:val="right"/>
          <w:rPr>
            <w:ins w:id="79" w:author="Injamam ul Haque" w:date="2022-09-27T23:19:00Z"/>
          </w:rPr>
        </w:pPr>
        <w:ins w:id="80" w:author="Injamam ul Haque" w:date="2022-09-27T23:19:00Z">
          <w:r>
            <w:fldChar w:fldCharType="begin"/>
          </w:r>
          <w:r>
            <w:instrText xml:space="preserve"> PAGE   \* MERGEFORMAT </w:instrText>
          </w:r>
          <w:r>
            <w:fldChar w:fldCharType="separate"/>
          </w:r>
        </w:ins>
        <w:r w:rsidR="00831235">
          <w:rPr>
            <w:noProof/>
          </w:rPr>
          <w:t>103</w:t>
        </w:r>
        <w:ins w:id="81" w:author="Injamam ul Haque" w:date="2022-09-27T23:19:00Z">
          <w:r>
            <w:rPr>
              <w:noProof/>
            </w:rPr>
            <w:fldChar w:fldCharType="end"/>
          </w:r>
        </w:ins>
      </w:p>
    </w:sdtContent>
  </w:sdt>
  <w:p w14:paraId="162DE531" w14:textId="77777777" w:rsidR="008300D1" w:rsidRDefault="008300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5D59C" w14:textId="77777777" w:rsidR="00BB4773" w:rsidRDefault="00BB4773" w:rsidP="00B95108">
      <w:pPr>
        <w:spacing w:after="0" w:line="240" w:lineRule="auto"/>
      </w:pPr>
      <w:r>
        <w:separator/>
      </w:r>
    </w:p>
  </w:footnote>
  <w:footnote w:type="continuationSeparator" w:id="0">
    <w:p w14:paraId="20E37CD5" w14:textId="77777777" w:rsidR="00BB4773" w:rsidRDefault="00BB4773" w:rsidP="00B95108">
      <w:pPr>
        <w:spacing w:after="0" w:line="240" w:lineRule="auto"/>
      </w:pPr>
      <w:r>
        <w:continuationSeparator/>
      </w:r>
    </w:p>
  </w:footnote>
  <w:footnote w:type="continuationNotice" w:id="1">
    <w:p w14:paraId="65BCC5AC" w14:textId="77777777" w:rsidR="00BB4773" w:rsidRDefault="00BB47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02582" w14:textId="2721B939" w:rsidR="008300D1" w:rsidRDefault="008300D1" w:rsidP="00F45C6A">
    <w:pPr>
      <w:pStyle w:val="Header"/>
      <w:ind w:hanging="720"/>
    </w:pPr>
    <w:r>
      <w:t>Student Performance Monitoring System</w:t>
    </w:r>
    <w:ins w:id="78" w:author="Injamam ul Haque" w:date="2022-09-27T23:19:00Z">
      <w:r>
        <w:tab/>
      </w:r>
      <w:r>
        <w:tab/>
      </w:r>
    </w:ins>
    <w:r>
      <w:t>Group 27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0AAB"/>
    <w:multiLevelType w:val="hybridMultilevel"/>
    <w:tmpl w:val="DDF6B160"/>
    <w:lvl w:ilvl="0" w:tplc="4C0A910C">
      <w:start w:val="1"/>
      <w:numFmt w:val="upperLetter"/>
      <w:lvlText w:val="%1."/>
      <w:lvlJc w:val="left"/>
      <w:pPr>
        <w:ind w:left="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3B20A26"/>
    <w:multiLevelType w:val="hybridMultilevel"/>
    <w:tmpl w:val="96D03A5A"/>
    <w:lvl w:ilvl="0" w:tplc="19344E68">
      <w:start w:val="1"/>
      <w:numFmt w:val="lowerLetter"/>
      <w:lvlText w:val="%1)"/>
      <w:lvlJc w:val="left"/>
      <w:pPr>
        <w:ind w:left="720" w:hanging="360"/>
      </w:pPr>
    </w:lvl>
    <w:lvl w:ilvl="1" w:tplc="7D327ECE">
      <w:start w:val="1"/>
      <w:numFmt w:val="lowerLetter"/>
      <w:lvlText w:val="%2."/>
      <w:lvlJc w:val="left"/>
      <w:pPr>
        <w:ind w:left="1440" w:hanging="360"/>
      </w:pPr>
    </w:lvl>
    <w:lvl w:ilvl="2" w:tplc="39B64890">
      <w:start w:val="1"/>
      <w:numFmt w:val="lowerRoman"/>
      <w:lvlText w:val="%3."/>
      <w:lvlJc w:val="right"/>
      <w:pPr>
        <w:ind w:left="2160" w:hanging="180"/>
      </w:pPr>
    </w:lvl>
    <w:lvl w:ilvl="3" w:tplc="42148940">
      <w:start w:val="1"/>
      <w:numFmt w:val="decimal"/>
      <w:lvlText w:val="%4."/>
      <w:lvlJc w:val="left"/>
      <w:pPr>
        <w:ind w:left="2880" w:hanging="360"/>
      </w:pPr>
    </w:lvl>
    <w:lvl w:ilvl="4" w:tplc="FB30E758">
      <w:start w:val="1"/>
      <w:numFmt w:val="lowerLetter"/>
      <w:lvlText w:val="%5."/>
      <w:lvlJc w:val="left"/>
      <w:pPr>
        <w:ind w:left="3600" w:hanging="360"/>
      </w:pPr>
    </w:lvl>
    <w:lvl w:ilvl="5" w:tplc="AA5CFBD6">
      <w:start w:val="1"/>
      <w:numFmt w:val="lowerRoman"/>
      <w:lvlText w:val="%6."/>
      <w:lvlJc w:val="right"/>
      <w:pPr>
        <w:ind w:left="4320" w:hanging="180"/>
      </w:pPr>
    </w:lvl>
    <w:lvl w:ilvl="6" w:tplc="08AAE4D6">
      <w:start w:val="1"/>
      <w:numFmt w:val="decimal"/>
      <w:lvlText w:val="%7."/>
      <w:lvlJc w:val="left"/>
      <w:pPr>
        <w:ind w:left="5040" w:hanging="360"/>
      </w:pPr>
    </w:lvl>
    <w:lvl w:ilvl="7" w:tplc="7FE4DAA4">
      <w:start w:val="1"/>
      <w:numFmt w:val="lowerLetter"/>
      <w:lvlText w:val="%8."/>
      <w:lvlJc w:val="left"/>
      <w:pPr>
        <w:ind w:left="5760" w:hanging="360"/>
      </w:pPr>
    </w:lvl>
    <w:lvl w:ilvl="8" w:tplc="571A153A">
      <w:start w:val="1"/>
      <w:numFmt w:val="lowerRoman"/>
      <w:lvlText w:val="%9."/>
      <w:lvlJc w:val="right"/>
      <w:pPr>
        <w:ind w:left="6480" w:hanging="180"/>
      </w:pPr>
    </w:lvl>
  </w:abstractNum>
  <w:abstractNum w:abstractNumId="2" w15:restartNumberingAfterBreak="0">
    <w:nsid w:val="155C1D87"/>
    <w:multiLevelType w:val="hybridMultilevel"/>
    <w:tmpl w:val="3904AEAE"/>
    <w:lvl w:ilvl="0" w:tplc="FFE20FB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D546EE"/>
    <w:multiLevelType w:val="hybridMultilevel"/>
    <w:tmpl w:val="A134B7CC"/>
    <w:lvl w:ilvl="0" w:tplc="BA04B22C">
      <w:start w:val="1"/>
      <w:numFmt w:val="upperLetter"/>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932C42"/>
    <w:multiLevelType w:val="hybridMultilevel"/>
    <w:tmpl w:val="21B0B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50D92"/>
    <w:multiLevelType w:val="hybridMultilevel"/>
    <w:tmpl w:val="67E2AB8E"/>
    <w:lvl w:ilvl="0" w:tplc="51209A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8B40C4"/>
    <w:multiLevelType w:val="hybridMultilevel"/>
    <w:tmpl w:val="DB94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E826C9"/>
    <w:multiLevelType w:val="hybridMultilevel"/>
    <w:tmpl w:val="4E36FE18"/>
    <w:lvl w:ilvl="0" w:tplc="474A6F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1437C6"/>
    <w:multiLevelType w:val="hybridMultilevel"/>
    <w:tmpl w:val="F3C2EE2E"/>
    <w:lvl w:ilvl="0" w:tplc="20EA240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5B49E2A"/>
    <w:multiLevelType w:val="hybridMultilevel"/>
    <w:tmpl w:val="0D32BA46"/>
    <w:lvl w:ilvl="0" w:tplc="88EA1F34">
      <w:start w:val="1"/>
      <w:numFmt w:val="lowerLetter"/>
      <w:lvlText w:val="%1)"/>
      <w:lvlJc w:val="left"/>
      <w:pPr>
        <w:ind w:left="720" w:hanging="360"/>
      </w:pPr>
    </w:lvl>
    <w:lvl w:ilvl="1" w:tplc="6ADACF4C">
      <w:start w:val="1"/>
      <w:numFmt w:val="lowerLetter"/>
      <w:lvlText w:val="%2."/>
      <w:lvlJc w:val="left"/>
      <w:pPr>
        <w:ind w:left="1440" w:hanging="360"/>
      </w:pPr>
    </w:lvl>
    <w:lvl w:ilvl="2" w:tplc="162C098A">
      <w:start w:val="1"/>
      <w:numFmt w:val="lowerRoman"/>
      <w:lvlText w:val="%3."/>
      <w:lvlJc w:val="right"/>
      <w:pPr>
        <w:ind w:left="2160" w:hanging="180"/>
      </w:pPr>
    </w:lvl>
    <w:lvl w:ilvl="3" w:tplc="41E4548A">
      <w:start w:val="1"/>
      <w:numFmt w:val="decimal"/>
      <w:lvlText w:val="%4."/>
      <w:lvlJc w:val="left"/>
      <w:pPr>
        <w:ind w:left="2880" w:hanging="360"/>
      </w:pPr>
    </w:lvl>
    <w:lvl w:ilvl="4" w:tplc="A5788A5A">
      <w:start w:val="1"/>
      <w:numFmt w:val="lowerLetter"/>
      <w:lvlText w:val="%5."/>
      <w:lvlJc w:val="left"/>
      <w:pPr>
        <w:ind w:left="3600" w:hanging="360"/>
      </w:pPr>
    </w:lvl>
    <w:lvl w:ilvl="5" w:tplc="25B61666">
      <w:start w:val="1"/>
      <w:numFmt w:val="lowerRoman"/>
      <w:lvlText w:val="%6."/>
      <w:lvlJc w:val="right"/>
      <w:pPr>
        <w:ind w:left="4320" w:hanging="180"/>
      </w:pPr>
    </w:lvl>
    <w:lvl w:ilvl="6" w:tplc="9DFC5B1A">
      <w:start w:val="1"/>
      <w:numFmt w:val="decimal"/>
      <w:lvlText w:val="%7."/>
      <w:lvlJc w:val="left"/>
      <w:pPr>
        <w:ind w:left="5040" w:hanging="360"/>
      </w:pPr>
    </w:lvl>
    <w:lvl w:ilvl="7" w:tplc="59C8B058">
      <w:start w:val="1"/>
      <w:numFmt w:val="lowerLetter"/>
      <w:lvlText w:val="%8."/>
      <w:lvlJc w:val="left"/>
      <w:pPr>
        <w:ind w:left="5760" w:hanging="360"/>
      </w:pPr>
    </w:lvl>
    <w:lvl w:ilvl="8" w:tplc="D2209D92">
      <w:start w:val="1"/>
      <w:numFmt w:val="lowerRoman"/>
      <w:lvlText w:val="%9."/>
      <w:lvlJc w:val="right"/>
      <w:pPr>
        <w:ind w:left="6480" w:hanging="180"/>
      </w:pPr>
    </w:lvl>
  </w:abstractNum>
  <w:abstractNum w:abstractNumId="10" w15:restartNumberingAfterBreak="0">
    <w:nsid w:val="4D07504A"/>
    <w:multiLevelType w:val="hybridMultilevel"/>
    <w:tmpl w:val="86889968"/>
    <w:lvl w:ilvl="0" w:tplc="CAAE0CAE">
      <w:start w:val="1"/>
      <w:numFmt w:val="lowerLetter"/>
      <w:lvlText w:val="%1)"/>
      <w:lvlJc w:val="left"/>
      <w:pPr>
        <w:ind w:left="720" w:hanging="360"/>
      </w:pPr>
    </w:lvl>
    <w:lvl w:ilvl="1" w:tplc="AE6E6120">
      <w:start w:val="1"/>
      <w:numFmt w:val="lowerLetter"/>
      <w:lvlText w:val="%2."/>
      <w:lvlJc w:val="left"/>
      <w:pPr>
        <w:ind w:left="1440" w:hanging="360"/>
      </w:pPr>
    </w:lvl>
    <w:lvl w:ilvl="2" w:tplc="673A8634">
      <w:start w:val="1"/>
      <w:numFmt w:val="lowerRoman"/>
      <w:lvlText w:val="%3."/>
      <w:lvlJc w:val="right"/>
      <w:pPr>
        <w:ind w:left="2160" w:hanging="180"/>
      </w:pPr>
    </w:lvl>
    <w:lvl w:ilvl="3" w:tplc="22A6A0E8">
      <w:start w:val="1"/>
      <w:numFmt w:val="decimal"/>
      <w:lvlText w:val="%4."/>
      <w:lvlJc w:val="left"/>
      <w:pPr>
        <w:ind w:left="2880" w:hanging="360"/>
      </w:pPr>
    </w:lvl>
    <w:lvl w:ilvl="4" w:tplc="7B34F950">
      <w:start w:val="1"/>
      <w:numFmt w:val="lowerLetter"/>
      <w:lvlText w:val="%5."/>
      <w:lvlJc w:val="left"/>
      <w:pPr>
        <w:ind w:left="3600" w:hanging="360"/>
      </w:pPr>
    </w:lvl>
    <w:lvl w:ilvl="5" w:tplc="3470F54A">
      <w:start w:val="1"/>
      <w:numFmt w:val="lowerRoman"/>
      <w:lvlText w:val="%6."/>
      <w:lvlJc w:val="right"/>
      <w:pPr>
        <w:ind w:left="4320" w:hanging="180"/>
      </w:pPr>
    </w:lvl>
    <w:lvl w:ilvl="6" w:tplc="DA0A4BDE">
      <w:start w:val="1"/>
      <w:numFmt w:val="decimal"/>
      <w:lvlText w:val="%7."/>
      <w:lvlJc w:val="left"/>
      <w:pPr>
        <w:ind w:left="5040" w:hanging="360"/>
      </w:pPr>
    </w:lvl>
    <w:lvl w:ilvl="7" w:tplc="0BAC0A08">
      <w:start w:val="1"/>
      <w:numFmt w:val="lowerLetter"/>
      <w:lvlText w:val="%8."/>
      <w:lvlJc w:val="left"/>
      <w:pPr>
        <w:ind w:left="5760" w:hanging="360"/>
      </w:pPr>
    </w:lvl>
    <w:lvl w:ilvl="8" w:tplc="3170191E">
      <w:start w:val="1"/>
      <w:numFmt w:val="lowerRoman"/>
      <w:lvlText w:val="%9."/>
      <w:lvlJc w:val="right"/>
      <w:pPr>
        <w:ind w:left="6480" w:hanging="180"/>
      </w:pPr>
    </w:lvl>
  </w:abstractNum>
  <w:abstractNum w:abstractNumId="11" w15:restartNumberingAfterBreak="0">
    <w:nsid w:val="55474102"/>
    <w:multiLevelType w:val="hybridMultilevel"/>
    <w:tmpl w:val="E00CEC18"/>
    <w:lvl w:ilvl="0" w:tplc="F6EC7D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1510C"/>
    <w:multiLevelType w:val="hybridMultilevel"/>
    <w:tmpl w:val="DADCC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BE49F6"/>
    <w:multiLevelType w:val="hybridMultilevel"/>
    <w:tmpl w:val="544E95BC"/>
    <w:lvl w:ilvl="0" w:tplc="DE945C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567134"/>
    <w:multiLevelType w:val="hybridMultilevel"/>
    <w:tmpl w:val="3C284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027E8E"/>
    <w:multiLevelType w:val="hybridMultilevel"/>
    <w:tmpl w:val="879C05FA"/>
    <w:lvl w:ilvl="0" w:tplc="B9E8A42E">
      <w:start w:val="1"/>
      <w:numFmt w:val="lowerLetter"/>
      <w:lvlText w:val="%1)"/>
      <w:lvlJc w:val="left"/>
      <w:pPr>
        <w:ind w:left="720" w:hanging="360"/>
      </w:pPr>
    </w:lvl>
    <w:lvl w:ilvl="1" w:tplc="EBACC182">
      <w:start w:val="1"/>
      <w:numFmt w:val="lowerLetter"/>
      <w:lvlText w:val="%2."/>
      <w:lvlJc w:val="left"/>
      <w:pPr>
        <w:ind w:left="1440" w:hanging="360"/>
      </w:pPr>
    </w:lvl>
    <w:lvl w:ilvl="2" w:tplc="29BC7EC8">
      <w:start w:val="1"/>
      <w:numFmt w:val="lowerRoman"/>
      <w:lvlText w:val="%3."/>
      <w:lvlJc w:val="right"/>
      <w:pPr>
        <w:ind w:left="2160" w:hanging="180"/>
      </w:pPr>
    </w:lvl>
    <w:lvl w:ilvl="3" w:tplc="527CBF3A">
      <w:start w:val="1"/>
      <w:numFmt w:val="decimal"/>
      <w:lvlText w:val="%4."/>
      <w:lvlJc w:val="left"/>
      <w:pPr>
        <w:ind w:left="2880" w:hanging="360"/>
      </w:pPr>
    </w:lvl>
    <w:lvl w:ilvl="4" w:tplc="C8C81E04">
      <w:start w:val="1"/>
      <w:numFmt w:val="lowerLetter"/>
      <w:lvlText w:val="%5."/>
      <w:lvlJc w:val="left"/>
      <w:pPr>
        <w:ind w:left="3600" w:hanging="360"/>
      </w:pPr>
    </w:lvl>
    <w:lvl w:ilvl="5" w:tplc="048EFDC2">
      <w:start w:val="1"/>
      <w:numFmt w:val="lowerRoman"/>
      <w:lvlText w:val="%6."/>
      <w:lvlJc w:val="right"/>
      <w:pPr>
        <w:ind w:left="4320" w:hanging="180"/>
      </w:pPr>
    </w:lvl>
    <w:lvl w:ilvl="6" w:tplc="9758B6E2">
      <w:start w:val="1"/>
      <w:numFmt w:val="decimal"/>
      <w:lvlText w:val="%7."/>
      <w:lvlJc w:val="left"/>
      <w:pPr>
        <w:ind w:left="5040" w:hanging="360"/>
      </w:pPr>
    </w:lvl>
    <w:lvl w:ilvl="7" w:tplc="91223288">
      <w:start w:val="1"/>
      <w:numFmt w:val="lowerLetter"/>
      <w:lvlText w:val="%8."/>
      <w:lvlJc w:val="left"/>
      <w:pPr>
        <w:ind w:left="5760" w:hanging="360"/>
      </w:pPr>
    </w:lvl>
    <w:lvl w:ilvl="8" w:tplc="F5A67162">
      <w:start w:val="1"/>
      <w:numFmt w:val="lowerRoman"/>
      <w:lvlText w:val="%9."/>
      <w:lvlJc w:val="right"/>
      <w:pPr>
        <w:ind w:left="6480" w:hanging="180"/>
      </w:pPr>
    </w:lvl>
  </w:abstractNum>
  <w:abstractNum w:abstractNumId="16" w15:restartNumberingAfterBreak="0">
    <w:nsid w:val="6A87CE1A"/>
    <w:multiLevelType w:val="hybridMultilevel"/>
    <w:tmpl w:val="45F2AEDC"/>
    <w:lvl w:ilvl="0" w:tplc="B3A8A036">
      <w:start w:val="1"/>
      <w:numFmt w:val="lowerLetter"/>
      <w:lvlText w:val="%1)"/>
      <w:lvlJc w:val="left"/>
      <w:pPr>
        <w:ind w:left="720" w:hanging="360"/>
      </w:pPr>
    </w:lvl>
    <w:lvl w:ilvl="1" w:tplc="A37EC6D2">
      <w:start w:val="1"/>
      <w:numFmt w:val="lowerLetter"/>
      <w:lvlText w:val="%2."/>
      <w:lvlJc w:val="left"/>
      <w:pPr>
        <w:ind w:left="1440" w:hanging="360"/>
      </w:pPr>
    </w:lvl>
    <w:lvl w:ilvl="2" w:tplc="EA28C8F2">
      <w:start w:val="1"/>
      <w:numFmt w:val="lowerRoman"/>
      <w:lvlText w:val="%3."/>
      <w:lvlJc w:val="right"/>
      <w:pPr>
        <w:ind w:left="2160" w:hanging="180"/>
      </w:pPr>
    </w:lvl>
    <w:lvl w:ilvl="3" w:tplc="9FC025FC">
      <w:start w:val="1"/>
      <w:numFmt w:val="decimal"/>
      <w:lvlText w:val="%4."/>
      <w:lvlJc w:val="left"/>
      <w:pPr>
        <w:ind w:left="2880" w:hanging="360"/>
      </w:pPr>
    </w:lvl>
    <w:lvl w:ilvl="4" w:tplc="9A88C69C">
      <w:start w:val="1"/>
      <w:numFmt w:val="lowerLetter"/>
      <w:lvlText w:val="%5."/>
      <w:lvlJc w:val="left"/>
      <w:pPr>
        <w:ind w:left="3600" w:hanging="360"/>
      </w:pPr>
    </w:lvl>
    <w:lvl w:ilvl="5" w:tplc="C6FAE6CC">
      <w:start w:val="1"/>
      <w:numFmt w:val="lowerRoman"/>
      <w:lvlText w:val="%6."/>
      <w:lvlJc w:val="right"/>
      <w:pPr>
        <w:ind w:left="4320" w:hanging="180"/>
      </w:pPr>
    </w:lvl>
    <w:lvl w:ilvl="6" w:tplc="E1F4E1EC">
      <w:start w:val="1"/>
      <w:numFmt w:val="decimal"/>
      <w:lvlText w:val="%7."/>
      <w:lvlJc w:val="left"/>
      <w:pPr>
        <w:ind w:left="5040" w:hanging="360"/>
      </w:pPr>
    </w:lvl>
    <w:lvl w:ilvl="7" w:tplc="B9A47BDE">
      <w:start w:val="1"/>
      <w:numFmt w:val="lowerLetter"/>
      <w:lvlText w:val="%8."/>
      <w:lvlJc w:val="left"/>
      <w:pPr>
        <w:ind w:left="5760" w:hanging="360"/>
      </w:pPr>
    </w:lvl>
    <w:lvl w:ilvl="8" w:tplc="8EFE3B38">
      <w:start w:val="1"/>
      <w:numFmt w:val="lowerRoman"/>
      <w:lvlText w:val="%9."/>
      <w:lvlJc w:val="right"/>
      <w:pPr>
        <w:ind w:left="6480" w:hanging="180"/>
      </w:pPr>
    </w:lvl>
  </w:abstractNum>
  <w:abstractNum w:abstractNumId="17" w15:restartNumberingAfterBreak="0">
    <w:nsid w:val="6E725F2B"/>
    <w:multiLevelType w:val="hybridMultilevel"/>
    <w:tmpl w:val="EACAD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1C5B5A"/>
    <w:multiLevelType w:val="hybridMultilevel"/>
    <w:tmpl w:val="DB94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9D2900"/>
    <w:multiLevelType w:val="hybridMultilevel"/>
    <w:tmpl w:val="DB94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BC153A"/>
    <w:multiLevelType w:val="hybridMultilevel"/>
    <w:tmpl w:val="E75AF560"/>
    <w:lvl w:ilvl="0" w:tplc="854AF1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DE4EF6"/>
    <w:multiLevelType w:val="hybridMultilevel"/>
    <w:tmpl w:val="85464944"/>
    <w:lvl w:ilvl="0" w:tplc="06EC00D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EF54C60"/>
    <w:multiLevelType w:val="hybridMultilevel"/>
    <w:tmpl w:val="75F0F060"/>
    <w:lvl w:ilvl="0" w:tplc="DC4A8E74">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479978">
    <w:abstractNumId w:val="22"/>
  </w:num>
  <w:num w:numId="2" w16cid:durableId="1152679219">
    <w:abstractNumId w:val="2"/>
  </w:num>
  <w:num w:numId="3" w16cid:durableId="996418919">
    <w:abstractNumId w:val="21"/>
  </w:num>
  <w:num w:numId="4" w16cid:durableId="562645153">
    <w:abstractNumId w:val="8"/>
  </w:num>
  <w:num w:numId="5" w16cid:durableId="597979616">
    <w:abstractNumId w:val="0"/>
  </w:num>
  <w:num w:numId="6" w16cid:durableId="1085225771">
    <w:abstractNumId w:val="3"/>
  </w:num>
  <w:num w:numId="7" w16cid:durableId="828443888">
    <w:abstractNumId w:val="11"/>
  </w:num>
  <w:num w:numId="8" w16cid:durableId="919489180">
    <w:abstractNumId w:val="1"/>
  </w:num>
  <w:num w:numId="9" w16cid:durableId="1867213904">
    <w:abstractNumId w:val="15"/>
  </w:num>
  <w:num w:numId="10" w16cid:durableId="1415007893">
    <w:abstractNumId w:val="9"/>
  </w:num>
  <w:num w:numId="11" w16cid:durableId="1273780312">
    <w:abstractNumId w:val="16"/>
  </w:num>
  <w:num w:numId="12" w16cid:durableId="1666665041">
    <w:abstractNumId w:val="10"/>
  </w:num>
  <w:num w:numId="13" w16cid:durableId="1906598078">
    <w:abstractNumId w:val="4"/>
  </w:num>
  <w:num w:numId="14" w16cid:durableId="223876324">
    <w:abstractNumId w:val="14"/>
  </w:num>
  <w:num w:numId="15" w16cid:durableId="1981694123">
    <w:abstractNumId w:val="6"/>
  </w:num>
  <w:num w:numId="16" w16cid:durableId="623779723">
    <w:abstractNumId w:val="17"/>
  </w:num>
  <w:num w:numId="17" w16cid:durableId="1269195803">
    <w:abstractNumId w:val="12"/>
  </w:num>
  <w:num w:numId="18" w16cid:durableId="1032536271">
    <w:abstractNumId w:val="18"/>
  </w:num>
  <w:num w:numId="19" w16cid:durableId="326641619">
    <w:abstractNumId w:val="19"/>
  </w:num>
  <w:num w:numId="20" w16cid:durableId="1220047683">
    <w:abstractNumId w:val="7"/>
  </w:num>
  <w:num w:numId="21" w16cid:durableId="1632050866">
    <w:abstractNumId w:val="20"/>
  </w:num>
  <w:num w:numId="22" w16cid:durableId="426773270">
    <w:abstractNumId w:val="13"/>
  </w:num>
  <w:num w:numId="23" w16cid:durableId="98523503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jamam ul Haque">
    <w15:presenceInfo w15:providerId="None" w15:userId="Injamam ul Haq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B12"/>
    <w:rsid w:val="0001213A"/>
    <w:rsid w:val="0001264D"/>
    <w:rsid w:val="00012961"/>
    <w:rsid w:val="00012986"/>
    <w:rsid w:val="000140B1"/>
    <w:rsid w:val="00022D54"/>
    <w:rsid w:val="00025661"/>
    <w:rsid w:val="0002588C"/>
    <w:rsid w:val="00027C0F"/>
    <w:rsid w:val="00043136"/>
    <w:rsid w:val="00057704"/>
    <w:rsid w:val="000638FB"/>
    <w:rsid w:val="000671AF"/>
    <w:rsid w:val="000673D6"/>
    <w:rsid w:val="000716F6"/>
    <w:rsid w:val="00071A1E"/>
    <w:rsid w:val="00073BF4"/>
    <w:rsid w:val="000814B2"/>
    <w:rsid w:val="00085F00"/>
    <w:rsid w:val="000941A8"/>
    <w:rsid w:val="00094615"/>
    <w:rsid w:val="000959E0"/>
    <w:rsid w:val="00097426"/>
    <w:rsid w:val="000A635A"/>
    <w:rsid w:val="000B5F72"/>
    <w:rsid w:val="000C0473"/>
    <w:rsid w:val="000D6A6E"/>
    <w:rsid w:val="000E0D75"/>
    <w:rsid w:val="000F1FAC"/>
    <w:rsid w:val="000F2A20"/>
    <w:rsid w:val="00100A20"/>
    <w:rsid w:val="00101AA5"/>
    <w:rsid w:val="001100CC"/>
    <w:rsid w:val="00110B49"/>
    <w:rsid w:val="00111D4C"/>
    <w:rsid w:val="00114CF0"/>
    <w:rsid w:val="00120A19"/>
    <w:rsid w:val="00125A7E"/>
    <w:rsid w:val="00133F53"/>
    <w:rsid w:val="00135C7B"/>
    <w:rsid w:val="00146CD8"/>
    <w:rsid w:val="00147752"/>
    <w:rsid w:val="00153AC7"/>
    <w:rsid w:val="00157794"/>
    <w:rsid w:val="00160273"/>
    <w:rsid w:val="00167BFC"/>
    <w:rsid w:val="001707D2"/>
    <w:rsid w:val="00171957"/>
    <w:rsid w:val="001938A0"/>
    <w:rsid w:val="001957AF"/>
    <w:rsid w:val="001A7896"/>
    <w:rsid w:val="001B63F9"/>
    <w:rsid w:val="001C1D2B"/>
    <w:rsid w:val="001D324A"/>
    <w:rsid w:val="001D3D36"/>
    <w:rsid w:val="001E193B"/>
    <w:rsid w:val="001F6EB1"/>
    <w:rsid w:val="00202AED"/>
    <w:rsid w:val="00205D16"/>
    <w:rsid w:val="00206FBB"/>
    <w:rsid w:val="00207566"/>
    <w:rsid w:val="00213993"/>
    <w:rsid w:val="002177CF"/>
    <w:rsid w:val="00226AF6"/>
    <w:rsid w:val="00231594"/>
    <w:rsid w:val="00231823"/>
    <w:rsid w:val="00232AA5"/>
    <w:rsid w:val="00232C36"/>
    <w:rsid w:val="00232CD8"/>
    <w:rsid w:val="00234AFC"/>
    <w:rsid w:val="00236EB0"/>
    <w:rsid w:val="002607BC"/>
    <w:rsid w:val="002714B0"/>
    <w:rsid w:val="00271771"/>
    <w:rsid w:val="0027649E"/>
    <w:rsid w:val="0029737D"/>
    <w:rsid w:val="002A39BF"/>
    <w:rsid w:val="002B037E"/>
    <w:rsid w:val="002B1169"/>
    <w:rsid w:val="002B1593"/>
    <w:rsid w:val="002B1A2D"/>
    <w:rsid w:val="002B1D79"/>
    <w:rsid w:val="002B4B7B"/>
    <w:rsid w:val="002D5322"/>
    <w:rsid w:val="002F0A16"/>
    <w:rsid w:val="00306330"/>
    <w:rsid w:val="00310B64"/>
    <w:rsid w:val="003118CB"/>
    <w:rsid w:val="003151C6"/>
    <w:rsid w:val="0031695B"/>
    <w:rsid w:val="00317BB2"/>
    <w:rsid w:val="00330877"/>
    <w:rsid w:val="00332722"/>
    <w:rsid w:val="0033383D"/>
    <w:rsid w:val="00336623"/>
    <w:rsid w:val="00340985"/>
    <w:rsid w:val="0035331E"/>
    <w:rsid w:val="003620A7"/>
    <w:rsid w:val="00364EB6"/>
    <w:rsid w:val="00366BF7"/>
    <w:rsid w:val="003724C6"/>
    <w:rsid w:val="00372DF8"/>
    <w:rsid w:val="00386CD8"/>
    <w:rsid w:val="003870D8"/>
    <w:rsid w:val="003963E8"/>
    <w:rsid w:val="003A07BA"/>
    <w:rsid w:val="003D1FF7"/>
    <w:rsid w:val="003D57C8"/>
    <w:rsid w:val="003E7C59"/>
    <w:rsid w:val="003F57DB"/>
    <w:rsid w:val="004014D9"/>
    <w:rsid w:val="00410D93"/>
    <w:rsid w:val="00420544"/>
    <w:rsid w:val="00420A1E"/>
    <w:rsid w:val="00423A3C"/>
    <w:rsid w:val="00423C31"/>
    <w:rsid w:val="00426F8B"/>
    <w:rsid w:val="00433514"/>
    <w:rsid w:val="00436B66"/>
    <w:rsid w:val="00441F30"/>
    <w:rsid w:val="00442C94"/>
    <w:rsid w:val="00454DE7"/>
    <w:rsid w:val="00454E32"/>
    <w:rsid w:val="004561E8"/>
    <w:rsid w:val="00457087"/>
    <w:rsid w:val="00457CEF"/>
    <w:rsid w:val="0046277A"/>
    <w:rsid w:val="00484A78"/>
    <w:rsid w:val="004873DB"/>
    <w:rsid w:val="0049305F"/>
    <w:rsid w:val="00495CDF"/>
    <w:rsid w:val="004A15C5"/>
    <w:rsid w:val="004C5912"/>
    <w:rsid w:val="004C7A28"/>
    <w:rsid w:val="004E48D0"/>
    <w:rsid w:val="004F36AA"/>
    <w:rsid w:val="005070CB"/>
    <w:rsid w:val="00510B36"/>
    <w:rsid w:val="00521D6D"/>
    <w:rsid w:val="00522ED8"/>
    <w:rsid w:val="005313D1"/>
    <w:rsid w:val="005317B3"/>
    <w:rsid w:val="00540C2F"/>
    <w:rsid w:val="00540C7F"/>
    <w:rsid w:val="005464A3"/>
    <w:rsid w:val="0056295B"/>
    <w:rsid w:val="00566DFD"/>
    <w:rsid w:val="00591BFF"/>
    <w:rsid w:val="005960F4"/>
    <w:rsid w:val="005B1C52"/>
    <w:rsid w:val="005D3C27"/>
    <w:rsid w:val="005F2C5C"/>
    <w:rsid w:val="005F7031"/>
    <w:rsid w:val="00601FCA"/>
    <w:rsid w:val="00605EDE"/>
    <w:rsid w:val="00606CB9"/>
    <w:rsid w:val="00606DF2"/>
    <w:rsid w:val="0061618B"/>
    <w:rsid w:val="006165C3"/>
    <w:rsid w:val="00621A4E"/>
    <w:rsid w:val="00624B6E"/>
    <w:rsid w:val="00625C24"/>
    <w:rsid w:val="00630137"/>
    <w:rsid w:val="00630535"/>
    <w:rsid w:val="006348FD"/>
    <w:rsid w:val="00637386"/>
    <w:rsid w:val="006375D9"/>
    <w:rsid w:val="00642314"/>
    <w:rsid w:val="00644D12"/>
    <w:rsid w:val="00645B57"/>
    <w:rsid w:val="00645C81"/>
    <w:rsid w:val="00650FE6"/>
    <w:rsid w:val="006563FF"/>
    <w:rsid w:val="00657905"/>
    <w:rsid w:val="00691C23"/>
    <w:rsid w:val="00694C3F"/>
    <w:rsid w:val="00695F63"/>
    <w:rsid w:val="00696DB3"/>
    <w:rsid w:val="006A5353"/>
    <w:rsid w:val="006A7A25"/>
    <w:rsid w:val="006B6EC9"/>
    <w:rsid w:val="006D149F"/>
    <w:rsid w:val="006D2CAB"/>
    <w:rsid w:val="006D2FA9"/>
    <w:rsid w:val="006D668A"/>
    <w:rsid w:val="006E1A4A"/>
    <w:rsid w:val="006F1D0D"/>
    <w:rsid w:val="006F3673"/>
    <w:rsid w:val="006F5CBB"/>
    <w:rsid w:val="00701149"/>
    <w:rsid w:val="00712A5C"/>
    <w:rsid w:val="00716692"/>
    <w:rsid w:val="00724469"/>
    <w:rsid w:val="00726879"/>
    <w:rsid w:val="00727576"/>
    <w:rsid w:val="00731815"/>
    <w:rsid w:val="00733C4F"/>
    <w:rsid w:val="00740E28"/>
    <w:rsid w:val="00742DCC"/>
    <w:rsid w:val="00744062"/>
    <w:rsid w:val="00764792"/>
    <w:rsid w:val="00777899"/>
    <w:rsid w:val="00781128"/>
    <w:rsid w:val="00783715"/>
    <w:rsid w:val="00784CD4"/>
    <w:rsid w:val="00790D98"/>
    <w:rsid w:val="007A41E6"/>
    <w:rsid w:val="007B2351"/>
    <w:rsid w:val="007C6F98"/>
    <w:rsid w:val="007C76C7"/>
    <w:rsid w:val="007D3518"/>
    <w:rsid w:val="007D3D5E"/>
    <w:rsid w:val="007D625F"/>
    <w:rsid w:val="007D666E"/>
    <w:rsid w:val="007E4A0D"/>
    <w:rsid w:val="007F142F"/>
    <w:rsid w:val="007F1ED6"/>
    <w:rsid w:val="00801560"/>
    <w:rsid w:val="00803F49"/>
    <w:rsid w:val="00805356"/>
    <w:rsid w:val="00815EA5"/>
    <w:rsid w:val="00816AFD"/>
    <w:rsid w:val="008300D1"/>
    <w:rsid w:val="00831235"/>
    <w:rsid w:val="008326D9"/>
    <w:rsid w:val="00833710"/>
    <w:rsid w:val="008360FE"/>
    <w:rsid w:val="00842FFF"/>
    <w:rsid w:val="008477A6"/>
    <w:rsid w:val="00851097"/>
    <w:rsid w:val="0085751D"/>
    <w:rsid w:val="00857BAA"/>
    <w:rsid w:val="0086307D"/>
    <w:rsid w:val="00886F41"/>
    <w:rsid w:val="0089097D"/>
    <w:rsid w:val="008A411A"/>
    <w:rsid w:val="008A5FFC"/>
    <w:rsid w:val="008B008E"/>
    <w:rsid w:val="008B1472"/>
    <w:rsid w:val="008B47CE"/>
    <w:rsid w:val="008B516D"/>
    <w:rsid w:val="008B6238"/>
    <w:rsid w:val="008C77C4"/>
    <w:rsid w:val="008D4B39"/>
    <w:rsid w:val="008D5B51"/>
    <w:rsid w:val="008F2918"/>
    <w:rsid w:val="008F4AD3"/>
    <w:rsid w:val="00902DF2"/>
    <w:rsid w:val="00904A9C"/>
    <w:rsid w:val="009138F2"/>
    <w:rsid w:val="009140ED"/>
    <w:rsid w:val="00916EAC"/>
    <w:rsid w:val="00933218"/>
    <w:rsid w:val="0093335B"/>
    <w:rsid w:val="00935ABC"/>
    <w:rsid w:val="00935F7F"/>
    <w:rsid w:val="009452AB"/>
    <w:rsid w:val="00954C9E"/>
    <w:rsid w:val="0098008C"/>
    <w:rsid w:val="00987CEE"/>
    <w:rsid w:val="00994723"/>
    <w:rsid w:val="00994ACB"/>
    <w:rsid w:val="00994DD3"/>
    <w:rsid w:val="009A6A1E"/>
    <w:rsid w:val="009C5540"/>
    <w:rsid w:val="009E7136"/>
    <w:rsid w:val="009F3A80"/>
    <w:rsid w:val="009F738B"/>
    <w:rsid w:val="00A21B12"/>
    <w:rsid w:val="00A258AB"/>
    <w:rsid w:val="00A4053C"/>
    <w:rsid w:val="00A464BC"/>
    <w:rsid w:val="00A55AD7"/>
    <w:rsid w:val="00A67B9C"/>
    <w:rsid w:val="00A7077B"/>
    <w:rsid w:val="00A7314D"/>
    <w:rsid w:val="00A77D47"/>
    <w:rsid w:val="00A854F6"/>
    <w:rsid w:val="00A919F2"/>
    <w:rsid w:val="00A9373C"/>
    <w:rsid w:val="00AA580A"/>
    <w:rsid w:val="00AC31A0"/>
    <w:rsid w:val="00AC7AD3"/>
    <w:rsid w:val="00AD13CC"/>
    <w:rsid w:val="00AD14AF"/>
    <w:rsid w:val="00AD5F9C"/>
    <w:rsid w:val="00AD7723"/>
    <w:rsid w:val="00AE543F"/>
    <w:rsid w:val="00AE730F"/>
    <w:rsid w:val="00AF0363"/>
    <w:rsid w:val="00B01119"/>
    <w:rsid w:val="00B03611"/>
    <w:rsid w:val="00B0529B"/>
    <w:rsid w:val="00B179E7"/>
    <w:rsid w:val="00B2532B"/>
    <w:rsid w:val="00B27B67"/>
    <w:rsid w:val="00B44FA4"/>
    <w:rsid w:val="00B478EF"/>
    <w:rsid w:val="00B63EBF"/>
    <w:rsid w:val="00B70F6B"/>
    <w:rsid w:val="00B73821"/>
    <w:rsid w:val="00B77925"/>
    <w:rsid w:val="00B77B75"/>
    <w:rsid w:val="00B80C95"/>
    <w:rsid w:val="00B835F2"/>
    <w:rsid w:val="00B8755B"/>
    <w:rsid w:val="00B949E6"/>
    <w:rsid w:val="00B95108"/>
    <w:rsid w:val="00BB4773"/>
    <w:rsid w:val="00BB601B"/>
    <w:rsid w:val="00BB7B1E"/>
    <w:rsid w:val="00BC0713"/>
    <w:rsid w:val="00BD6FA4"/>
    <w:rsid w:val="00BD772E"/>
    <w:rsid w:val="00BE0118"/>
    <w:rsid w:val="00BE2651"/>
    <w:rsid w:val="00BE3AF6"/>
    <w:rsid w:val="00BE6443"/>
    <w:rsid w:val="00BF6CCB"/>
    <w:rsid w:val="00C00C8C"/>
    <w:rsid w:val="00C26B05"/>
    <w:rsid w:val="00C31B1C"/>
    <w:rsid w:val="00C346A3"/>
    <w:rsid w:val="00C43233"/>
    <w:rsid w:val="00C61D93"/>
    <w:rsid w:val="00C67CE8"/>
    <w:rsid w:val="00C7489C"/>
    <w:rsid w:val="00C76B84"/>
    <w:rsid w:val="00C8300F"/>
    <w:rsid w:val="00C8690D"/>
    <w:rsid w:val="00C92D87"/>
    <w:rsid w:val="00C95937"/>
    <w:rsid w:val="00CA2666"/>
    <w:rsid w:val="00CB0B4E"/>
    <w:rsid w:val="00CB507F"/>
    <w:rsid w:val="00CB692C"/>
    <w:rsid w:val="00CC3A3A"/>
    <w:rsid w:val="00CC3A64"/>
    <w:rsid w:val="00CD4E71"/>
    <w:rsid w:val="00CE242D"/>
    <w:rsid w:val="00D10845"/>
    <w:rsid w:val="00D356B8"/>
    <w:rsid w:val="00D43527"/>
    <w:rsid w:val="00D44F82"/>
    <w:rsid w:val="00D539F9"/>
    <w:rsid w:val="00D667C0"/>
    <w:rsid w:val="00D67D43"/>
    <w:rsid w:val="00D7042F"/>
    <w:rsid w:val="00D73464"/>
    <w:rsid w:val="00D76D2A"/>
    <w:rsid w:val="00D82237"/>
    <w:rsid w:val="00D8371D"/>
    <w:rsid w:val="00D83741"/>
    <w:rsid w:val="00D855A0"/>
    <w:rsid w:val="00D91FA1"/>
    <w:rsid w:val="00D9668B"/>
    <w:rsid w:val="00DA19CA"/>
    <w:rsid w:val="00DA5D1F"/>
    <w:rsid w:val="00DA776D"/>
    <w:rsid w:val="00DA7ECE"/>
    <w:rsid w:val="00DC3F88"/>
    <w:rsid w:val="00DD737F"/>
    <w:rsid w:val="00DE09CA"/>
    <w:rsid w:val="00E05741"/>
    <w:rsid w:val="00E06C62"/>
    <w:rsid w:val="00E076C9"/>
    <w:rsid w:val="00E1253E"/>
    <w:rsid w:val="00E32F32"/>
    <w:rsid w:val="00E34512"/>
    <w:rsid w:val="00E37202"/>
    <w:rsid w:val="00E4243B"/>
    <w:rsid w:val="00E4445F"/>
    <w:rsid w:val="00E565A0"/>
    <w:rsid w:val="00E56BAD"/>
    <w:rsid w:val="00E8090F"/>
    <w:rsid w:val="00E8165F"/>
    <w:rsid w:val="00E90F0B"/>
    <w:rsid w:val="00E936CB"/>
    <w:rsid w:val="00E94AE4"/>
    <w:rsid w:val="00E94D9B"/>
    <w:rsid w:val="00E95B38"/>
    <w:rsid w:val="00EB5CEC"/>
    <w:rsid w:val="00EC365C"/>
    <w:rsid w:val="00EC6E6C"/>
    <w:rsid w:val="00ED11A9"/>
    <w:rsid w:val="00ED177C"/>
    <w:rsid w:val="00ED248B"/>
    <w:rsid w:val="00EE1482"/>
    <w:rsid w:val="00EE4430"/>
    <w:rsid w:val="00EE5580"/>
    <w:rsid w:val="00EF61FE"/>
    <w:rsid w:val="00F00B03"/>
    <w:rsid w:val="00F01736"/>
    <w:rsid w:val="00F07083"/>
    <w:rsid w:val="00F13D1E"/>
    <w:rsid w:val="00F263D4"/>
    <w:rsid w:val="00F34457"/>
    <w:rsid w:val="00F44D7A"/>
    <w:rsid w:val="00F45C6A"/>
    <w:rsid w:val="00F55667"/>
    <w:rsid w:val="00F57F31"/>
    <w:rsid w:val="00F64D5A"/>
    <w:rsid w:val="00F67F3C"/>
    <w:rsid w:val="00F711EB"/>
    <w:rsid w:val="00F717B9"/>
    <w:rsid w:val="00F750DA"/>
    <w:rsid w:val="00F83E9F"/>
    <w:rsid w:val="00F850D1"/>
    <w:rsid w:val="00F877BC"/>
    <w:rsid w:val="00F93F36"/>
    <w:rsid w:val="00F95701"/>
    <w:rsid w:val="00F96138"/>
    <w:rsid w:val="00FA2A48"/>
    <w:rsid w:val="00FA378F"/>
    <w:rsid w:val="00FB660B"/>
    <w:rsid w:val="00FB67ED"/>
    <w:rsid w:val="00FC4185"/>
    <w:rsid w:val="00FE13AB"/>
    <w:rsid w:val="00FF1C19"/>
    <w:rsid w:val="00FF7C53"/>
    <w:rsid w:val="135EF295"/>
    <w:rsid w:val="31DC36B3"/>
    <w:rsid w:val="3777BE1A"/>
    <w:rsid w:val="4FA9D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79098"/>
  <w15:chartTrackingRefBased/>
  <w15:docId w15:val="{F13856A5-21BB-4887-A431-8607166E2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961"/>
  </w:style>
  <w:style w:type="paragraph" w:styleId="Heading1">
    <w:name w:val="heading 1"/>
    <w:basedOn w:val="Title"/>
    <w:link w:val="Heading1Char"/>
    <w:autoRedefine/>
    <w:uiPriority w:val="9"/>
    <w:qFormat/>
    <w:rsid w:val="00B77925"/>
    <w:pPr>
      <w:keepNext/>
      <w:keepLines/>
      <w:outlineLvl w:val="0"/>
    </w:pPr>
    <w:rPr>
      <w:b/>
      <w:color w:val="000000" w:themeColor="text1"/>
      <w:sz w:val="56"/>
      <w14:shadow w14:blurRad="50800" w14:dist="38100" w14:dir="8100000" w14:sx="100000" w14:sy="100000" w14:kx="0" w14:ky="0" w14:algn="tr">
        <w14:srgbClr w14:val="000000">
          <w14:alpha w14:val="60000"/>
        </w14:srgbClr>
      </w14:shadow>
    </w:rPr>
  </w:style>
  <w:style w:type="paragraph" w:styleId="Heading2">
    <w:name w:val="heading 2"/>
    <w:basedOn w:val="Heading1"/>
    <w:link w:val="Heading2Char"/>
    <w:autoRedefine/>
    <w:uiPriority w:val="9"/>
    <w:unhideWhenUsed/>
    <w:qFormat/>
    <w:rsid w:val="00B77925"/>
    <w:pPr>
      <w:outlineLvl w:val="1"/>
    </w:pPr>
    <w:rPr>
      <w:b w:val="0"/>
      <w:sz w:val="32"/>
      <w14:shadow w14:blurRad="50800" w14:dist="38100" w14:dir="2700000" w14:sx="100000" w14:sy="100000" w14:kx="0" w14:ky="0" w14:algn="tl">
        <w14:srgbClr w14:val="000000">
          <w14:alpha w14:val="60000"/>
        </w14:srgbClr>
      </w14:shadow>
    </w:rPr>
  </w:style>
  <w:style w:type="paragraph" w:styleId="Heading3">
    <w:name w:val="heading 3"/>
    <w:basedOn w:val="Heading2"/>
    <w:next w:val="ProjectBody"/>
    <w:link w:val="Heading3Char"/>
    <w:autoRedefine/>
    <w:uiPriority w:val="9"/>
    <w:unhideWhenUsed/>
    <w:qFormat/>
    <w:rsid w:val="00F83E9F"/>
    <w:pPr>
      <w:outlineLvl w:val="2"/>
    </w:pPr>
    <w:rPr>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B5F72"/>
    <w:pPr>
      <w:spacing w:before="240" w:after="60" w:line="240" w:lineRule="auto"/>
      <w:contextualSpacing/>
      <w:jc w:val="center"/>
    </w:pPr>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rPr>
  </w:style>
  <w:style w:type="character" w:customStyle="1" w:styleId="TitleChar">
    <w:name w:val="Title Char"/>
    <w:basedOn w:val="DefaultParagraphFont"/>
    <w:link w:val="Title"/>
    <w:uiPriority w:val="10"/>
    <w:rsid w:val="000B5F72"/>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rPr>
  </w:style>
  <w:style w:type="character" w:customStyle="1" w:styleId="Heading1Char">
    <w:name w:val="Heading 1 Char"/>
    <w:basedOn w:val="DefaultParagraphFont"/>
    <w:link w:val="Heading1"/>
    <w:uiPriority w:val="9"/>
    <w:rsid w:val="00B77925"/>
    <w:rPr>
      <w:rFonts w:ascii="Times New Roman" w:eastAsiaTheme="majorEastAsia" w:hAnsi="Times New Roman" w:cstheme="majorBidi"/>
      <w:b/>
      <w:caps/>
      <w:color w:val="000000" w:themeColor="text1"/>
      <w:spacing w:val="-10"/>
      <w:kern w:val="28"/>
      <w:sz w:val="56"/>
      <w:szCs w:val="56"/>
      <w14:shadow w14:blurRad="50800" w14:dist="38100" w14:dir="8100000" w14:sx="100000" w14:sy="100000" w14:kx="0" w14:ky="0" w14:algn="tr">
        <w14:srgbClr w14:val="000000">
          <w14:alpha w14:val="60000"/>
        </w14:srgbClr>
      </w14:shadow>
    </w:rPr>
  </w:style>
  <w:style w:type="character" w:customStyle="1" w:styleId="Heading2Char">
    <w:name w:val="Heading 2 Char"/>
    <w:basedOn w:val="DefaultParagraphFont"/>
    <w:link w:val="Heading2"/>
    <w:uiPriority w:val="9"/>
    <w:rsid w:val="00B77925"/>
    <w:rPr>
      <w:rFonts w:ascii="Times New Roman" w:eastAsiaTheme="majorEastAsia" w:hAnsi="Times New Roman" w:cstheme="majorBidi"/>
      <w:caps/>
      <w:color w:val="000000" w:themeColor="text1"/>
      <w:spacing w:val="-10"/>
      <w:kern w:val="28"/>
      <w:sz w:val="32"/>
      <w:szCs w:val="56"/>
      <w14:shadow w14:blurRad="50800" w14:dist="38100" w14:dir="2700000" w14:sx="100000" w14:sy="100000" w14:kx="0" w14:ky="0" w14:algn="tl">
        <w14:srgbClr w14:val="000000">
          <w14:alpha w14:val="60000"/>
        </w14:srgbClr>
      </w14:shadow>
    </w:rPr>
  </w:style>
  <w:style w:type="paragraph" w:customStyle="1" w:styleId="ProjectBody">
    <w:name w:val="ProjectBody"/>
    <w:basedOn w:val="Normal"/>
    <w:link w:val="ProjectBodyChar"/>
    <w:autoRedefine/>
    <w:uiPriority w:val="99"/>
    <w:qFormat/>
    <w:rsid w:val="00B949E6"/>
    <w:pPr>
      <w:spacing w:after="0" w:line="240" w:lineRule="auto"/>
      <w:jc w:val="both"/>
    </w:pPr>
    <w:rPr>
      <w:rFonts w:ascii="Times New Roman" w:hAnsi="Times New Roman"/>
      <w:b/>
      <w:bCs/>
      <w:sz w:val="18"/>
      <w:szCs w:val="18"/>
    </w:rPr>
  </w:style>
  <w:style w:type="character" w:customStyle="1" w:styleId="Heading3Char">
    <w:name w:val="Heading 3 Char"/>
    <w:basedOn w:val="DefaultParagraphFont"/>
    <w:link w:val="Heading3"/>
    <w:uiPriority w:val="9"/>
    <w:rsid w:val="00F83E9F"/>
    <w:rPr>
      <w:rFonts w:ascii="Times New Roman" w:eastAsiaTheme="majorEastAsia" w:hAnsi="Times New Roman" w:cstheme="majorBidi"/>
      <w:caps/>
      <w:color w:val="1F3763" w:themeColor="accent1" w:themeShade="7F"/>
      <w:spacing w:val="-10"/>
      <w:kern w:val="28"/>
      <w:sz w:val="32"/>
      <w:szCs w:val="24"/>
      <w14:shadow w14:blurRad="50800" w14:dist="38100" w14:dir="2700000" w14:sx="100000" w14:sy="100000" w14:kx="0" w14:ky="0" w14:algn="tl">
        <w14:srgbClr w14:val="000000">
          <w14:alpha w14:val="60000"/>
        </w14:srgbClr>
      </w14:shadow>
    </w:rPr>
  </w:style>
  <w:style w:type="character" w:customStyle="1" w:styleId="ProjectBodyChar">
    <w:name w:val="ProjectBody Char"/>
    <w:basedOn w:val="Heading2Char"/>
    <w:link w:val="ProjectBody"/>
    <w:uiPriority w:val="99"/>
    <w:rsid w:val="00B949E6"/>
    <w:rPr>
      <w:rFonts w:ascii="Times New Roman" w:eastAsiaTheme="majorEastAsia" w:hAnsi="Times New Roman" w:cstheme="majorBidi"/>
      <w:b/>
      <w:bCs/>
      <w:caps w:val="0"/>
      <w:color w:val="000000" w:themeColor="text1"/>
      <w:spacing w:val="-10"/>
      <w:kern w:val="28"/>
      <w:sz w:val="18"/>
      <w:szCs w:val="18"/>
      <w14:shadow w14:blurRad="50800" w14:dist="38100" w14:dir="2700000" w14:sx="100000" w14:sy="100000" w14:kx="0" w14:ky="0" w14:algn="tl">
        <w14:srgbClr w14:val="000000">
          <w14:alpha w14:val="60000"/>
        </w14:srgbClr>
      </w14:shadow>
    </w:rPr>
  </w:style>
  <w:style w:type="paragraph" w:styleId="ListParagraph">
    <w:name w:val="List Paragraph"/>
    <w:basedOn w:val="Normal"/>
    <w:uiPriority w:val="34"/>
    <w:qFormat/>
    <w:rsid w:val="00994DD3"/>
    <w:pPr>
      <w:ind w:left="720"/>
      <w:contextualSpacing/>
    </w:pPr>
  </w:style>
  <w:style w:type="paragraph" w:styleId="Revision">
    <w:name w:val="Revision"/>
    <w:hidden/>
    <w:uiPriority w:val="99"/>
    <w:semiHidden/>
    <w:rsid w:val="003D1FF7"/>
    <w:pPr>
      <w:spacing w:after="0" w:line="240" w:lineRule="auto"/>
    </w:pPr>
  </w:style>
  <w:style w:type="paragraph" w:styleId="NoSpacing">
    <w:name w:val="No Spacing"/>
    <w:uiPriority w:val="1"/>
    <w:qFormat/>
    <w:rsid w:val="00231823"/>
    <w:pPr>
      <w:spacing w:after="0" w:line="240" w:lineRule="auto"/>
    </w:pPr>
  </w:style>
  <w:style w:type="paragraph" w:styleId="Header">
    <w:name w:val="header"/>
    <w:basedOn w:val="Normal"/>
    <w:link w:val="HeaderChar"/>
    <w:uiPriority w:val="99"/>
    <w:unhideWhenUsed/>
    <w:rsid w:val="00B95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108"/>
  </w:style>
  <w:style w:type="paragraph" w:styleId="Footer">
    <w:name w:val="footer"/>
    <w:basedOn w:val="Normal"/>
    <w:link w:val="FooterChar"/>
    <w:uiPriority w:val="99"/>
    <w:unhideWhenUsed/>
    <w:rsid w:val="00B95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108"/>
  </w:style>
  <w:style w:type="paragraph" w:styleId="Caption">
    <w:name w:val="caption"/>
    <w:basedOn w:val="Normal"/>
    <w:next w:val="Normal"/>
    <w:autoRedefine/>
    <w:uiPriority w:val="35"/>
    <w:unhideWhenUsed/>
    <w:qFormat/>
    <w:rsid w:val="00306330"/>
    <w:pPr>
      <w:spacing w:after="360" w:line="240" w:lineRule="auto"/>
      <w:jc w:val="center"/>
    </w:pPr>
    <w:rPr>
      <w:rFonts w:ascii="Times New Roman" w:hAnsi="Times New Roman"/>
      <w:iCs/>
      <w:color w:val="44546A" w:themeColor="text2"/>
      <w:sz w:val="20"/>
      <w:szCs w:val="18"/>
    </w:rPr>
  </w:style>
  <w:style w:type="paragraph" w:styleId="TOCHeading">
    <w:name w:val="TOC Heading"/>
    <w:basedOn w:val="Heading1"/>
    <w:next w:val="Normal"/>
    <w:uiPriority w:val="39"/>
    <w:unhideWhenUsed/>
    <w:qFormat/>
    <w:rsid w:val="00B27B67"/>
    <w:pPr>
      <w:spacing w:after="0" w:line="259" w:lineRule="auto"/>
      <w:contextualSpacing w:val="0"/>
      <w:outlineLvl w:val="9"/>
    </w:pPr>
    <w:rPr>
      <w:rFonts w:asciiTheme="majorHAnsi" w:hAnsiTheme="majorHAnsi"/>
      <w:b w:val="0"/>
      <w:caps w:val="0"/>
      <w:color w:val="2F5496" w:themeColor="accent1" w:themeShade="BF"/>
      <w:spacing w:val="0"/>
      <w:kern w:val="0"/>
      <w:sz w:val="32"/>
      <w14:shadow w14:blurRad="0" w14:dist="0" w14:dir="0" w14:sx="0" w14:sy="0" w14:kx="0" w14:ky="0" w14:algn="none">
        <w14:srgbClr w14:val="000000"/>
      </w14:shadow>
    </w:rPr>
  </w:style>
  <w:style w:type="paragraph" w:styleId="TOC2">
    <w:name w:val="toc 2"/>
    <w:basedOn w:val="Normal"/>
    <w:next w:val="Normal"/>
    <w:autoRedefine/>
    <w:uiPriority w:val="39"/>
    <w:unhideWhenUsed/>
    <w:rsid w:val="00B478EF"/>
    <w:pPr>
      <w:spacing w:after="0"/>
      <w:ind w:left="220"/>
    </w:pPr>
    <w:rPr>
      <w:rFonts w:cstheme="minorHAnsi"/>
      <w:smallCaps/>
      <w:sz w:val="20"/>
      <w:szCs w:val="20"/>
    </w:rPr>
  </w:style>
  <w:style w:type="paragraph" w:styleId="TOC1">
    <w:name w:val="toc 1"/>
    <w:basedOn w:val="Normal"/>
    <w:next w:val="Normal"/>
    <w:autoRedefine/>
    <w:uiPriority w:val="39"/>
    <w:unhideWhenUsed/>
    <w:rsid w:val="0029737D"/>
    <w:pPr>
      <w:spacing w:before="120" w:after="120"/>
    </w:pPr>
    <w:rPr>
      <w:rFonts w:cstheme="minorHAnsi"/>
      <w:b/>
      <w:bCs/>
      <w:caps/>
      <w:sz w:val="20"/>
      <w:szCs w:val="20"/>
    </w:rPr>
  </w:style>
  <w:style w:type="paragraph" w:styleId="TOC3">
    <w:name w:val="toc 3"/>
    <w:basedOn w:val="Normal"/>
    <w:next w:val="Normal"/>
    <w:autoRedefine/>
    <w:uiPriority w:val="39"/>
    <w:unhideWhenUsed/>
    <w:rsid w:val="00B27B67"/>
    <w:pPr>
      <w:spacing w:after="0"/>
      <w:ind w:left="440"/>
    </w:pPr>
    <w:rPr>
      <w:rFonts w:cstheme="minorHAnsi"/>
      <w:i/>
      <w:iCs/>
      <w:sz w:val="20"/>
      <w:szCs w:val="20"/>
    </w:rPr>
  </w:style>
  <w:style w:type="character" w:styleId="Hyperlink">
    <w:name w:val="Hyperlink"/>
    <w:basedOn w:val="DefaultParagraphFont"/>
    <w:uiPriority w:val="99"/>
    <w:unhideWhenUsed/>
    <w:rsid w:val="00B478EF"/>
    <w:rPr>
      <w:color w:val="0563C1" w:themeColor="hyperlink"/>
      <w:u w:val="single"/>
    </w:rPr>
  </w:style>
  <w:style w:type="paragraph" w:styleId="TOC4">
    <w:name w:val="toc 4"/>
    <w:basedOn w:val="Normal"/>
    <w:next w:val="Normal"/>
    <w:autoRedefine/>
    <w:uiPriority w:val="39"/>
    <w:unhideWhenUsed/>
    <w:rsid w:val="0029737D"/>
    <w:pPr>
      <w:spacing w:after="0"/>
      <w:ind w:left="660"/>
    </w:pPr>
    <w:rPr>
      <w:rFonts w:cstheme="minorHAnsi"/>
      <w:sz w:val="18"/>
      <w:szCs w:val="18"/>
    </w:rPr>
  </w:style>
  <w:style w:type="paragraph" w:styleId="TOC5">
    <w:name w:val="toc 5"/>
    <w:basedOn w:val="Normal"/>
    <w:next w:val="Normal"/>
    <w:autoRedefine/>
    <w:uiPriority w:val="39"/>
    <w:unhideWhenUsed/>
    <w:rsid w:val="002F0A16"/>
    <w:pPr>
      <w:spacing w:after="0"/>
      <w:ind w:left="880"/>
    </w:pPr>
    <w:rPr>
      <w:rFonts w:cstheme="minorHAnsi"/>
      <w:sz w:val="18"/>
      <w:szCs w:val="18"/>
    </w:rPr>
  </w:style>
  <w:style w:type="paragraph" w:styleId="TOC6">
    <w:name w:val="toc 6"/>
    <w:basedOn w:val="Normal"/>
    <w:next w:val="Normal"/>
    <w:autoRedefine/>
    <w:uiPriority w:val="39"/>
    <w:unhideWhenUsed/>
    <w:rsid w:val="002F0A16"/>
    <w:pPr>
      <w:spacing w:after="0"/>
      <w:ind w:left="1100"/>
    </w:pPr>
    <w:rPr>
      <w:rFonts w:cstheme="minorHAnsi"/>
      <w:sz w:val="18"/>
      <w:szCs w:val="18"/>
    </w:rPr>
  </w:style>
  <w:style w:type="paragraph" w:styleId="TOC7">
    <w:name w:val="toc 7"/>
    <w:basedOn w:val="Normal"/>
    <w:next w:val="Normal"/>
    <w:autoRedefine/>
    <w:uiPriority w:val="39"/>
    <w:unhideWhenUsed/>
    <w:rsid w:val="002F0A16"/>
    <w:pPr>
      <w:spacing w:after="0"/>
      <w:ind w:left="1320"/>
    </w:pPr>
    <w:rPr>
      <w:rFonts w:cstheme="minorHAnsi"/>
      <w:sz w:val="18"/>
      <w:szCs w:val="18"/>
    </w:rPr>
  </w:style>
  <w:style w:type="paragraph" w:styleId="TOC8">
    <w:name w:val="toc 8"/>
    <w:basedOn w:val="Normal"/>
    <w:next w:val="Normal"/>
    <w:autoRedefine/>
    <w:uiPriority w:val="39"/>
    <w:unhideWhenUsed/>
    <w:rsid w:val="002F0A16"/>
    <w:pPr>
      <w:spacing w:after="0"/>
      <w:ind w:left="1540"/>
    </w:pPr>
    <w:rPr>
      <w:rFonts w:cstheme="minorHAnsi"/>
      <w:sz w:val="18"/>
      <w:szCs w:val="18"/>
    </w:rPr>
  </w:style>
  <w:style w:type="paragraph" w:styleId="TOC9">
    <w:name w:val="toc 9"/>
    <w:basedOn w:val="Normal"/>
    <w:next w:val="Normal"/>
    <w:autoRedefine/>
    <w:uiPriority w:val="39"/>
    <w:unhideWhenUsed/>
    <w:rsid w:val="002F0A16"/>
    <w:pPr>
      <w:spacing w:after="0"/>
      <w:ind w:left="1760"/>
    </w:pPr>
    <w:rPr>
      <w:rFonts w:cstheme="minorHAnsi"/>
      <w:sz w:val="18"/>
      <w:szCs w:val="18"/>
    </w:rPr>
  </w:style>
  <w:style w:type="paragraph" w:styleId="TableofFigures">
    <w:name w:val="table of figures"/>
    <w:basedOn w:val="Normal"/>
    <w:next w:val="Normal"/>
    <w:uiPriority w:val="99"/>
    <w:unhideWhenUsed/>
    <w:rsid w:val="001E193B"/>
    <w:pPr>
      <w:spacing w:after="0"/>
      <w:ind w:left="440" w:hanging="440"/>
    </w:pPr>
    <w:rPr>
      <w:rFonts w:cstheme="minorHAnsi"/>
      <w:smallCaps/>
      <w:sz w:val="20"/>
      <w:szCs w:val="20"/>
    </w:rPr>
  </w:style>
  <w:style w:type="table" w:styleId="TableGrid">
    <w:name w:val="Table Grid"/>
    <w:basedOn w:val="TableNormal"/>
    <w:uiPriority w:val="39"/>
    <w:rsid w:val="00591B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91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1BFF"/>
    <w:rPr>
      <w:rFonts w:ascii="Courier New" w:eastAsia="Times New Roman" w:hAnsi="Courier New" w:cs="Courier New"/>
      <w:sz w:val="20"/>
      <w:szCs w:val="20"/>
    </w:rPr>
  </w:style>
  <w:style w:type="paragraph" w:customStyle="1" w:styleId="paragraph">
    <w:name w:val="paragraph"/>
    <w:basedOn w:val="Normal"/>
    <w:uiPriority w:val="99"/>
    <w:rsid w:val="00591B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91BFF"/>
  </w:style>
  <w:style w:type="character" w:customStyle="1" w:styleId="eop">
    <w:name w:val="eop"/>
    <w:basedOn w:val="DefaultParagraphFont"/>
    <w:rsid w:val="00591BFF"/>
  </w:style>
  <w:style w:type="paragraph" w:customStyle="1" w:styleId="msonormal0">
    <w:name w:val="msonormal"/>
    <w:basedOn w:val="Normal"/>
    <w:uiPriority w:val="99"/>
    <w:rsid w:val="00591B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591BFF"/>
  </w:style>
  <w:style w:type="character" w:customStyle="1" w:styleId="linebreakblob">
    <w:name w:val="linebreakblob"/>
    <w:basedOn w:val="DefaultParagraphFont"/>
    <w:rsid w:val="00591BFF"/>
  </w:style>
  <w:style w:type="character" w:customStyle="1" w:styleId="scxw72929935">
    <w:name w:val="scxw72929935"/>
    <w:basedOn w:val="DefaultParagraphFont"/>
    <w:rsid w:val="00591BFF"/>
  </w:style>
  <w:style w:type="paragraph" w:styleId="NormalWeb">
    <w:name w:val="Normal (Web)"/>
    <w:basedOn w:val="Normal"/>
    <w:uiPriority w:val="99"/>
    <w:semiHidden/>
    <w:unhideWhenUsed/>
    <w:rsid w:val="00146CD8"/>
    <w:pPr>
      <w:spacing w:before="100" w:beforeAutospacing="1" w:after="100" w:afterAutospacing="1" w:line="240" w:lineRule="auto"/>
    </w:pPr>
    <w:rPr>
      <w:rFonts w:ascii="Times New Roman" w:eastAsia="Times New Roman" w:hAnsi="Times New Roman" w:cs="Times New Roman"/>
      <w:sz w:val="24"/>
      <w:szCs w:val="24"/>
    </w:rPr>
  </w:style>
  <w:style w:type="table" w:styleId="PlainTable1">
    <w:name w:val="Plain Table 1"/>
    <w:basedOn w:val="TableNormal"/>
    <w:uiPriority w:val="41"/>
    <w:rsid w:val="007D66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8008C"/>
    <w:rPr>
      <w:color w:val="954F72" w:themeColor="followedHyperlink"/>
      <w:u w:val="single"/>
    </w:rPr>
  </w:style>
  <w:style w:type="table" w:customStyle="1" w:styleId="TableGrid1">
    <w:name w:val="Table Grid1"/>
    <w:basedOn w:val="TableNormal"/>
    <w:next w:val="TableGrid"/>
    <w:uiPriority w:val="59"/>
    <w:rsid w:val="008A411A"/>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4853">
      <w:bodyDiv w:val="1"/>
      <w:marLeft w:val="0"/>
      <w:marRight w:val="0"/>
      <w:marTop w:val="0"/>
      <w:marBottom w:val="0"/>
      <w:divBdr>
        <w:top w:val="none" w:sz="0" w:space="0" w:color="auto"/>
        <w:left w:val="none" w:sz="0" w:space="0" w:color="auto"/>
        <w:bottom w:val="none" w:sz="0" w:space="0" w:color="auto"/>
        <w:right w:val="none" w:sz="0" w:space="0" w:color="auto"/>
      </w:divBdr>
      <w:divsChild>
        <w:div w:id="32732922">
          <w:marLeft w:val="900"/>
          <w:marRight w:val="0"/>
          <w:marTop w:val="0"/>
          <w:marBottom w:val="0"/>
          <w:divBdr>
            <w:top w:val="none" w:sz="0" w:space="0" w:color="auto"/>
            <w:left w:val="none" w:sz="0" w:space="0" w:color="auto"/>
            <w:bottom w:val="none" w:sz="0" w:space="0" w:color="auto"/>
            <w:right w:val="none" w:sz="0" w:space="0" w:color="auto"/>
          </w:divBdr>
        </w:div>
      </w:divsChild>
    </w:div>
    <w:div w:id="33699754">
      <w:bodyDiv w:val="1"/>
      <w:marLeft w:val="0"/>
      <w:marRight w:val="0"/>
      <w:marTop w:val="0"/>
      <w:marBottom w:val="0"/>
      <w:divBdr>
        <w:top w:val="none" w:sz="0" w:space="0" w:color="auto"/>
        <w:left w:val="none" w:sz="0" w:space="0" w:color="auto"/>
        <w:bottom w:val="none" w:sz="0" w:space="0" w:color="auto"/>
        <w:right w:val="none" w:sz="0" w:space="0" w:color="auto"/>
      </w:divBdr>
      <w:divsChild>
        <w:div w:id="412557528">
          <w:marLeft w:val="900"/>
          <w:marRight w:val="0"/>
          <w:marTop w:val="0"/>
          <w:marBottom w:val="0"/>
          <w:divBdr>
            <w:top w:val="none" w:sz="0" w:space="0" w:color="auto"/>
            <w:left w:val="none" w:sz="0" w:space="0" w:color="auto"/>
            <w:bottom w:val="none" w:sz="0" w:space="0" w:color="auto"/>
            <w:right w:val="none" w:sz="0" w:space="0" w:color="auto"/>
          </w:divBdr>
        </w:div>
      </w:divsChild>
    </w:div>
    <w:div w:id="54592586">
      <w:bodyDiv w:val="1"/>
      <w:marLeft w:val="0"/>
      <w:marRight w:val="0"/>
      <w:marTop w:val="0"/>
      <w:marBottom w:val="0"/>
      <w:divBdr>
        <w:top w:val="none" w:sz="0" w:space="0" w:color="auto"/>
        <w:left w:val="none" w:sz="0" w:space="0" w:color="auto"/>
        <w:bottom w:val="none" w:sz="0" w:space="0" w:color="auto"/>
        <w:right w:val="none" w:sz="0" w:space="0" w:color="auto"/>
      </w:divBdr>
      <w:divsChild>
        <w:div w:id="465318101">
          <w:marLeft w:val="0"/>
          <w:marRight w:val="0"/>
          <w:marTop w:val="0"/>
          <w:marBottom w:val="0"/>
          <w:divBdr>
            <w:top w:val="none" w:sz="0" w:space="0" w:color="auto"/>
            <w:left w:val="none" w:sz="0" w:space="0" w:color="auto"/>
            <w:bottom w:val="none" w:sz="0" w:space="0" w:color="auto"/>
            <w:right w:val="none" w:sz="0" w:space="0" w:color="auto"/>
          </w:divBdr>
          <w:divsChild>
            <w:div w:id="989940811">
              <w:marLeft w:val="0"/>
              <w:marRight w:val="0"/>
              <w:marTop w:val="0"/>
              <w:marBottom w:val="0"/>
              <w:divBdr>
                <w:top w:val="none" w:sz="0" w:space="0" w:color="auto"/>
                <w:left w:val="none" w:sz="0" w:space="0" w:color="auto"/>
                <w:bottom w:val="none" w:sz="0" w:space="0" w:color="auto"/>
                <w:right w:val="none" w:sz="0" w:space="0" w:color="auto"/>
              </w:divBdr>
            </w:div>
            <w:div w:id="117458529">
              <w:marLeft w:val="0"/>
              <w:marRight w:val="0"/>
              <w:marTop w:val="0"/>
              <w:marBottom w:val="0"/>
              <w:divBdr>
                <w:top w:val="none" w:sz="0" w:space="0" w:color="auto"/>
                <w:left w:val="none" w:sz="0" w:space="0" w:color="auto"/>
                <w:bottom w:val="none" w:sz="0" w:space="0" w:color="auto"/>
                <w:right w:val="none" w:sz="0" w:space="0" w:color="auto"/>
              </w:divBdr>
            </w:div>
            <w:div w:id="446975164">
              <w:marLeft w:val="0"/>
              <w:marRight w:val="0"/>
              <w:marTop w:val="0"/>
              <w:marBottom w:val="0"/>
              <w:divBdr>
                <w:top w:val="none" w:sz="0" w:space="0" w:color="auto"/>
                <w:left w:val="none" w:sz="0" w:space="0" w:color="auto"/>
                <w:bottom w:val="none" w:sz="0" w:space="0" w:color="auto"/>
                <w:right w:val="none" w:sz="0" w:space="0" w:color="auto"/>
              </w:divBdr>
            </w:div>
            <w:div w:id="1876195731">
              <w:marLeft w:val="0"/>
              <w:marRight w:val="0"/>
              <w:marTop w:val="0"/>
              <w:marBottom w:val="0"/>
              <w:divBdr>
                <w:top w:val="none" w:sz="0" w:space="0" w:color="auto"/>
                <w:left w:val="none" w:sz="0" w:space="0" w:color="auto"/>
                <w:bottom w:val="none" w:sz="0" w:space="0" w:color="auto"/>
                <w:right w:val="none" w:sz="0" w:space="0" w:color="auto"/>
              </w:divBdr>
            </w:div>
            <w:div w:id="722027496">
              <w:marLeft w:val="0"/>
              <w:marRight w:val="0"/>
              <w:marTop w:val="0"/>
              <w:marBottom w:val="0"/>
              <w:divBdr>
                <w:top w:val="none" w:sz="0" w:space="0" w:color="auto"/>
                <w:left w:val="none" w:sz="0" w:space="0" w:color="auto"/>
                <w:bottom w:val="none" w:sz="0" w:space="0" w:color="auto"/>
                <w:right w:val="none" w:sz="0" w:space="0" w:color="auto"/>
              </w:divBdr>
            </w:div>
            <w:div w:id="1080563307">
              <w:marLeft w:val="0"/>
              <w:marRight w:val="0"/>
              <w:marTop w:val="0"/>
              <w:marBottom w:val="0"/>
              <w:divBdr>
                <w:top w:val="none" w:sz="0" w:space="0" w:color="auto"/>
                <w:left w:val="none" w:sz="0" w:space="0" w:color="auto"/>
                <w:bottom w:val="none" w:sz="0" w:space="0" w:color="auto"/>
                <w:right w:val="none" w:sz="0" w:space="0" w:color="auto"/>
              </w:divBdr>
            </w:div>
            <w:div w:id="540093520">
              <w:marLeft w:val="0"/>
              <w:marRight w:val="0"/>
              <w:marTop w:val="0"/>
              <w:marBottom w:val="0"/>
              <w:divBdr>
                <w:top w:val="none" w:sz="0" w:space="0" w:color="auto"/>
                <w:left w:val="none" w:sz="0" w:space="0" w:color="auto"/>
                <w:bottom w:val="none" w:sz="0" w:space="0" w:color="auto"/>
                <w:right w:val="none" w:sz="0" w:space="0" w:color="auto"/>
              </w:divBdr>
            </w:div>
            <w:div w:id="471481951">
              <w:marLeft w:val="0"/>
              <w:marRight w:val="0"/>
              <w:marTop w:val="0"/>
              <w:marBottom w:val="0"/>
              <w:divBdr>
                <w:top w:val="none" w:sz="0" w:space="0" w:color="auto"/>
                <w:left w:val="none" w:sz="0" w:space="0" w:color="auto"/>
                <w:bottom w:val="none" w:sz="0" w:space="0" w:color="auto"/>
                <w:right w:val="none" w:sz="0" w:space="0" w:color="auto"/>
              </w:divBdr>
            </w:div>
            <w:div w:id="1584608060">
              <w:marLeft w:val="0"/>
              <w:marRight w:val="0"/>
              <w:marTop w:val="0"/>
              <w:marBottom w:val="0"/>
              <w:divBdr>
                <w:top w:val="none" w:sz="0" w:space="0" w:color="auto"/>
                <w:left w:val="none" w:sz="0" w:space="0" w:color="auto"/>
                <w:bottom w:val="none" w:sz="0" w:space="0" w:color="auto"/>
                <w:right w:val="none" w:sz="0" w:space="0" w:color="auto"/>
              </w:divBdr>
            </w:div>
            <w:div w:id="527332758">
              <w:marLeft w:val="0"/>
              <w:marRight w:val="0"/>
              <w:marTop w:val="0"/>
              <w:marBottom w:val="0"/>
              <w:divBdr>
                <w:top w:val="none" w:sz="0" w:space="0" w:color="auto"/>
                <w:left w:val="none" w:sz="0" w:space="0" w:color="auto"/>
                <w:bottom w:val="none" w:sz="0" w:space="0" w:color="auto"/>
                <w:right w:val="none" w:sz="0" w:space="0" w:color="auto"/>
              </w:divBdr>
            </w:div>
            <w:div w:id="654141671">
              <w:marLeft w:val="0"/>
              <w:marRight w:val="0"/>
              <w:marTop w:val="0"/>
              <w:marBottom w:val="0"/>
              <w:divBdr>
                <w:top w:val="none" w:sz="0" w:space="0" w:color="auto"/>
                <w:left w:val="none" w:sz="0" w:space="0" w:color="auto"/>
                <w:bottom w:val="none" w:sz="0" w:space="0" w:color="auto"/>
                <w:right w:val="none" w:sz="0" w:space="0" w:color="auto"/>
              </w:divBdr>
            </w:div>
            <w:div w:id="216429762">
              <w:marLeft w:val="0"/>
              <w:marRight w:val="0"/>
              <w:marTop w:val="0"/>
              <w:marBottom w:val="0"/>
              <w:divBdr>
                <w:top w:val="none" w:sz="0" w:space="0" w:color="auto"/>
                <w:left w:val="none" w:sz="0" w:space="0" w:color="auto"/>
                <w:bottom w:val="none" w:sz="0" w:space="0" w:color="auto"/>
                <w:right w:val="none" w:sz="0" w:space="0" w:color="auto"/>
              </w:divBdr>
            </w:div>
            <w:div w:id="1864129839">
              <w:marLeft w:val="0"/>
              <w:marRight w:val="0"/>
              <w:marTop w:val="0"/>
              <w:marBottom w:val="0"/>
              <w:divBdr>
                <w:top w:val="none" w:sz="0" w:space="0" w:color="auto"/>
                <w:left w:val="none" w:sz="0" w:space="0" w:color="auto"/>
                <w:bottom w:val="none" w:sz="0" w:space="0" w:color="auto"/>
                <w:right w:val="none" w:sz="0" w:space="0" w:color="auto"/>
              </w:divBdr>
            </w:div>
            <w:div w:id="2046177348">
              <w:marLeft w:val="0"/>
              <w:marRight w:val="0"/>
              <w:marTop w:val="0"/>
              <w:marBottom w:val="0"/>
              <w:divBdr>
                <w:top w:val="none" w:sz="0" w:space="0" w:color="auto"/>
                <w:left w:val="none" w:sz="0" w:space="0" w:color="auto"/>
                <w:bottom w:val="none" w:sz="0" w:space="0" w:color="auto"/>
                <w:right w:val="none" w:sz="0" w:space="0" w:color="auto"/>
              </w:divBdr>
            </w:div>
            <w:div w:id="805779096">
              <w:marLeft w:val="0"/>
              <w:marRight w:val="0"/>
              <w:marTop w:val="0"/>
              <w:marBottom w:val="0"/>
              <w:divBdr>
                <w:top w:val="none" w:sz="0" w:space="0" w:color="auto"/>
                <w:left w:val="none" w:sz="0" w:space="0" w:color="auto"/>
                <w:bottom w:val="none" w:sz="0" w:space="0" w:color="auto"/>
                <w:right w:val="none" w:sz="0" w:space="0" w:color="auto"/>
              </w:divBdr>
            </w:div>
            <w:div w:id="104934365">
              <w:marLeft w:val="0"/>
              <w:marRight w:val="0"/>
              <w:marTop w:val="0"/>
              <w:marBottom w:val="0"/>
              <w:divBdr>
                <w:top w:val="none" w:sz="0" w:space="0" w:color="auto"/>
                <w:left w:val="none" w:sz="0" w:space="0" w:color="auto"/>
                <w:bottom w:val="none" w:sz="0" w:space="0" w:color="auto"/>
                <w:right w:val="none" w:sz="0" w:space="0" w:color="auto"/>
              </w:divBdr>
            </w:div>
            <w:div w:id="1459103107">
              <w:marLeft w:val="0"/>
              <w:marRight w:val="0"/>
              <w:marTop w:val="0"/>
              <w:marBottom w:val="0"/>
              <w:divBdr>
                <w:top w:val="none" w:sz="0" w:space="0" w:color="auto"/>
                <w:left w:val="none" w:sz="0" w:space="0" w:color="auto"/>
                <w:bottom w:val="none" w:sz="0" w:space="0" w:color="auto"/>
                <w:right w:val="none" w:sz="0" w:space="0" w:color="auto"/>
              </w:divBdr>
            </w:div>
            <w:div w:id="871916784">
              <w:marLeft w:val="0"/>
              <w:marRight w:val="0"/>
              <w:marTop w:val="0"/>
              <w:marBottom w:val="0"/>
              <w:divBdr>
                <w:top w:val="none" w:sz="0" w:space="0" w:color="auto"/>
                <w:left w:val="none" w:sz="0" w:space="0" w:color="auto"/>
                <w:bottom w:val="none" w:sz="0" w:space="0" w:color="auto"/>
                <w:right w:val="none" w:sz="0" w:space="0" w:color="auto"/>
              </w:divBdr>
            </w:div>
            <w:div w:id="1802141094">
              <w:marLeft w:val="0"/>
              <w:marRight w:val="0"/>
              <w:marTop w:val="0"/>
              <w:marBottom w:val="0"/>
              <w:divBdr>
                <w:top w:val="none" w:sz="0" w:space="0" w:color="auto"/>
                <w:left w:val="none" w:sz="0" w:space="0" w:color="auto"/>
                <w:bottom w:val="none" w:sz="0" w:space="0" w:color="auto"/>
                <w:right w:val="none" w:sz="0" w:space="0" w:color="auto"/>
              </w:divBdr>
            </w:div>
            <w:div w:id="2121414163">
              <w:marLeft w:val="0"/>
              <w:marRight w:val="0"/>
              <w:marTop w:val="0"/>
              <w:marBottom w:val="0"/>
              <w:divBdr>
                <w:top w:val="none" w:sz="0" w:space="0" w:color="auto"/>
                <w:left w:val="none" w:sz="0" w:space="0" w:color="auto"/>
                <w:bottom w:val="none" w:sz="0" w:space="0" w:color="auto"/>
                <w:right w:val="none" w:sz="0" w:space="0" w:color="auto"/>
              </w:divBdr>
            </w:div>
            <w:div w:id="190918360">
              <w:marLeft w:val="0"/>
              <w:marRight w:val="0"/>
              <w:marTop w:val="0"/>
              <w:marBottom w:val="0"/>
              <w:divBdr>
                <w:top w:val="none" w:sz="0" w:space="0" w:color="auto"/>
                <w:left w:val="none" w:sz="0" w:space="0" w:color="auto"/>
                <w:bottom w:val="none" w:sz="0" w:space="0" w:color="auto"/>
                <w:right w:val="none" w:sz="0" w:space="0" w:color="auto"/>
              </w:divBdr>
            </w:div>
            <w:div w:id="760641430">
              <w:marLeft w:val="0"/>
              <w:marRight w:val="0"/>
              <w:marTop w:val="0"/>
              <w:marBottom w:val="0"/>
              <w:divBdr>
                <w:top w:val="none" w:sz="0" w:space="0" w:color="auto"/>
                <w:left w:val="none" w:sz="0" w:space="0" w:color="auto"/>
                <w:bottom w:val="none" w:sz="0" w:space="0" w:color="auto"/>
                <w:right w:val="none" w:sz="0" w:space="0" w:color="auto"/>
              </w:divBdr>
            </w:div>
            <w:div w:id="1828352153">
              <w:marLeft w:val="0"/>
              <w:marRight w:val="0"/>
              <w:marTop w:val="0"/>
              <w:marBottom w:val="0"/>
              <w:divBdr>
                <w:top w:val="none" w:sz="0" w:space="0" w:color="auto"/>
                <w:left w:val="none" w:sz="0" w:space="0" w:color="auto"/>
                <w:bottom w:val="none" w:sz="0" w:space="0" w:color="auto"/>
                <w:right w:val="none" w:sz="0" w:space="0" w:color="auto"/>
              </w:divBdr>
            </w:div>
            <w:div w:id="970011566">
              <w:marLeft w:val="0"/>
              <w:marRight w:val="0"/>
              <w:marTop w:val="0"/>
              <w:marBottom w:val="0"/>
              <w:divBdr>
                <w:top w:val="none" w:sz="0" w:space="0" w:color="auto"/>
                <w:left w:val="none" w:sz="0" w:space="0" w:color="auto"/>
                <w:bottom w:val="none" w:sz="0" w:space="0" w:color="auto"/>
                <w:right w:val="none" w:sz="0" w:space="0" w:color="auto"/>
              </w:divBdr>
            </w:div>
            <w:div w:id="1112433832">
              <w:marLeft w:val="0"/>
              <w:marRight w:val="0"/>
              <w:marTop w:val="0"/>
              <w:marBottom w:val="0"/>
              <w:divBdr>
                <w:top w:val="none" w:sz="0" w:space="0" w:color="auto"/>
                <w:left w:val="none" w:sz="0" w:space="0" w:color="auto"/>
                <w:bottom w:val="none" w:sz="0" w:space="0" w:color="auto"/>
                <w:right w:val="none" w:sz="0" w:space="0" w:color="auto"/>
              </w:divBdr>
            </w:div>
            <w:div w:id="942608778">
              <w:marLeft w:val="0"/>
              <w:marRight w:val="0"/>
              <w:marTop w:val="0"/>
              <w:marBottom w:val="0"/>
              <w:divBdr>
                <w:top w:val="none" w:sz="0" w:space="0" w:color="auto"/>
                <w:left w:val="none" w:sz="0" w:space="0" w:color="auto"/>
                <w:bottom w:val="none" w:sz="0" w:space="0" w:color="auto"/>
                <w:right w:val="none" w:sz="0" w:space="0" w:color="auto"/>
              </w:divBdr>
            </w:div>
            <w:div w:id="1534922833">
              <w:marLeft w:val="0"/>
              <w:marRight w:val="0"/>
              <w:marTop w:val="0"/>
              <w:marBottom w:val="0"/>
              <w:divBdr>
                <w:top w:val="none" w:sz="0" w:space="0" w:color="auto"/>
                <w:left w:val="none" w:sz="0" w:space="0" w:color="auto"/>
                <w:bottom w:val="none" w:sz="0" w:space="0" w:color="auto"/>
                <w:right w:val="none" w:sz="0" w:space="0" w:color="auto"/>
              </w:divBdr>
            </w:div>
            <w:div w:id="1915237181">
              <w:marLeft w:val="0"/>
              <w:marRight w:val="0"/>
              <w:marTop w:val="0"/>
              <w:marBottom w:val="0"/>
              <w:divBdr>
                <w:top w:val="none" w:sz="0" w:space="0" w:color="auto"/>
                <w:left w:val="none" w:sz="0" w:space="0" w:color="auto"/>
                <w:bottom w:val="none" w:sz="0" w:space="0" w:color="auto"/>
                <w:right w:val="none" w:sz="0" w:space="0" w:color="auto"/>
              </w:divBdr>
            </w:div>
            <w:div w:id="1055543473">
              <w:marLeft w:val="0"/>
              <w:marRight w:val="0"/>
              <w:marTop w:val="0"/>
              <w:marBottom w:val="0"/>
              <w:divBdr>
                <w:top w:val="none" w:sz="0" w:space="0" w:color="auto"/>
                <w:left w:val="none" w:sz="0" w:space="0" w:color="auto"/>
                <w:bottom w:val="none" w:sz="0" w:space="0" w:color="auto"/>
                <w:right w:val="none" w:sz="0" w:space="0" w:color="auto"/>
              </w:divBdr>
            </w:div>
            <w:div w:id="759715774">
              <w:marLeft w:val="0"/>
              <w:marRight w:val="0"/>
              <w:marTop w:val="0"/>
              <w:marBottom w:val="0"/>
              <w:divBdr>
                <w:top w:val="none" w:sz="0" w:space="0" w:color="auto"/>
                <w:left w:val="none" w:sz="0" w:space="0" w:color="auto"/>
                <w:bottom w:val="none" w:sz="0" w:space="0" w:color="auto"/>
                <w:right w:val="none" w:sz="0" w:space="0" w:color="auto"/>
              </w:divBdr>
            </w:div>
            <w:div w:id="919145038">
              <w:marLeft w:val="0"/>
              <w:marRight w:val="0"/>
              <w:marTop w:val="0"/>
              <w:marBottom w:val="0"/>
              <w:divBdr>
                <w:top w:val="none" w:sz="0" w:space="0" w:color="auto"/>
                <w:left w:val="none" w:sz="0" w:space="0" w:color="auto"/>
                <w:bottom w:val="none" w:sz="0" w:space="0" w:color="auto"/>
                <w:right w:val="none" w:sz="0" w:space="0" w:color="auto"/>
              </w:divBdr>
            </w:div>
            <w:div w:id="1344821671">
              <w:marLeft w:val="0"/>
              <w:marRight w:val="0"/>
              <w:marTop w:val="0"/>
              <w:marBottom w:val="0"/>
              <w:divBdr>
                <w:top w:val="none" w:sz="0" w:space="0" w:color="auto"/>
                <w:left w:val="none" w:sz="0" w:space="0" w:color="auto"/>
                <w:bottom w:val="none" w:sz="0" w:space="0" w:color="auto"/>
                <w:right w:val="none" w:sz="0" w:space="0" w:color="auto"/>
              </w:divBdr>
            </w:div>
            <w:div w:id="1877886553">
              <w:marLeft w:val="0"/>
              <w:marRight w:val="0"/>
              <w:marTop w:val="0"/>
              <w:marBottom w:val="0"/>
              <w:divBdr>
                <w:top w:val="none" w:sz="0" w:space="0" w:color="auto"/>
                <w:left w:val="none" w:sz="0" w:space="0" w:color="auto"/>
                <w:bottom w:val="none" w:sz="0" w:space="0" w:color="auto"/>
                <w:right w:val="none" w:sz="0" w:space="0" w:color="auto"/>
              </w:divBdr>
            </w:div>
            <w:div w:id="1491171557">
              <w:marLeft w:val="0"/>
              <w:marRight w:val="0"/>
              <w:marTop w:val="0"/>
              <w:marBottom w:val="0"/>
              <w:divBdr>
                <w:top w:val="none" w:sz="0" w:space="0" w:color="auto"/>
                <w:left w:val="none" w:sz="0" w:space="0" w:color="auto"/>
                <w:bottom w:val="none" w:sz="0" w:space="0" w:color="auto"/>
                <w:right w:val="none" w:sz="0" w:space="0" w:color="auto"/>
              </w:divBdr>
            </w:div>
            <w:div w:id="277568708">
              <w:marLeft w:val="0"/>
              <w:marRight w:val="0"/>
              <w:marTop w:val="0"/>
              <w:marBottom w:val="0"/>
              <w:divBdr>
                <w:top w:val="none" w:sz="0" w:space="0" w:color="auto"/>
                <w:left w:val="none" w:sz="0" w:space="0" w:color="auto"/>
                <w:bottom w:val="none" w:sz="0" w:space="0" w:color="auto"/>
                <w:right w:val="none" w:sz="0" w:space="0" w:color="auto"/>
              </w:divBdr>
            </w:div>
            <w:div w:id="1644239139">
              <w:marLeft w:val="0"/>
              <w:marRight w:val="0"/>
              <w:marTop w:val="0"/>
              <w:marBottom w:val="0"/>
              <w:divBdr>
                <w:top w:val="none" w:sz="0" w:space="0" w:color="auto"/>
                <w:left w:val="none" w:sz="0" w:space="0" w:color="auto"/>
                <w:bottom w:val="none" w:sz="0" w:space="0" w:color="auto"/>
                <w:right w:val="none" w:sz="0" w:space="0" w:color="auto"/>
              </w:divBdr>
            </w:div>
            <w:div w:id="1596934704">
              <w:marLeft w:val="0"/>
              <w:marRight w:val="0"/>
              <w:marTop w:val="0"/>
              <w:marBottom w:val="0"/>
              <w:divBdr>
                <w:top w:val="none" w:sz="0" w:space="0" w:color="auto"/>
                <w:left w:val="none" w:sz="0" w:space="0" w:color="auto"/>
                <w:bottom w:val="none" w:sz="0" w:space="0" w:color="auto"/>
                <w:right w:val="none" w:sz="0" w:space="0" w:color="auto"/>
              </w:divBdr>
            </w:div>
            <w:div w:id="616258171">
              <w:marLeft w:val="0"/>
              <w:marRight w:val="0"/>
              <w:marTop w:val="0"/>
              <w:marBottom w:val="0"/>
              <w:divBdr>
                <w:top w:val="none" w:sz="0" w:space="0" w:color="auto"/>
                <w:left w:val="none" w:sz="0" w:space="0" w:color="auto"/>
                <w:bottom w:val="none" w:sz="0" w:space="0" w:color="auto"/>
                <w:right w:val="none" w:sz="0" w:space="0" w:color="auto"/>
              </w:divBdr>
            </w:div>
            <w:div w:id="897396001">
              <w:marLeft w:val="0"/>
              <w:marRight w:val="0"/>
              <w:marTop w:val="0"/>
              <w:marBottom w:val="0"/>
              <w:divBdr>
                <w:top w:val="none" w:sz="0" w:space="0" w:color="auto"/>
                <w:left w:val="none" w:sz="0" w:space="0" w:color="auto"/>
                <w:bottom w:val="none" w:sz="0" w:space="0" w:color="auto"/>
                <w:right w:val="none" w:sz="0" w:space="0" w:color="auto"/>
              </w:divBdr>
            </w:div>
            <w:div w:id="14734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9946">
      <w:bodyDiv w:val="1"/>
      <w:marLeft w:val="0"/>
      <w:marRight w:val="0"/>
      <w:marTop w:val="0"/>
      <w:marBottom w:val="0"/>
      <w:divBdr>
        <w:top w:val="none" w:sz="0" w:space="0" w:color="auto"/>
        <w:left w:val="none" w:sz="0" w:space="0" w:color="auto"/>
        <w:bottom w:val="none" w:sz="0" w:space="0" w:color="auto"/>
        <w:right w:val="none" w:sz="0" w:space="0" w:color="auto"/>
      </w:divBdr>
      <w:divsChild>
        <w:div w:id="681705499">
          <w:marLeft w:val="900"/>
          <w:marRight w:val="0"/>
          <w:marTop w:val="0"/>
          <w:marBottom w:val="0"/>
          <w:divBdr>
            <w:top w:val="none" w:sz="0" w:space="0" w:color="auto"/>
            <w:left w:val="none" w:sz="0" w:space="0" w:color="auto"/>
            <w:bottom w:val="none" w:sz="0" w:space="0" w:color="auto"/>
            <w:right w:val="none" w:sz="0" w:space="0" w:color="auto"/>
          </w:divBdr>
        </w:div>
      </w:divsChild>
    </w:div>
    <w:div w:id="111286321">
      <w:bodyDiv w:val="1"/>
      <w:marLeft w:val="0"/>
      <w:marRight w:val="0"/>
      <w:marTop w:val="0"/>
      <w:marBottom w:val="0"/>
      <w:divBdr>
        <w:top w:val="none" w:sz="0" w:space="0" w:color="auto"/>
        <w:left w:val="none" w:sz="0" w:space="0" w:color="auto"/>
        <w:bottom w:val="none" w:sz="0" w:space="0" w:color="auto"/>
        <w:right w:val="none" w:sz="0" w:space="0" w:color="auto"/>
      </w:divBdr>
      <w:divsChild>
        <w:div w:id="1679457322">
          <w:marLeft w:val="900"/>
          <w:marRight w:val="0"/>
          <w:marTop w:val="0"/>
          <w:marBottom w:val="0"/>
          <w:divBdr>
            <w:top w:val="none" w:sz="0" w:space="0" w:color="auto"/>
            <w:left w:val="none" w:sz="0" w:space="0" w:color="auto"/>
            <w:bottom w:val="none" w:sz="0" w:space="0" w:color="auto"/>
            <w:right w:val="none" w:sz="0" w:space="0" w:color="auto"/>
          </w:divBdr>
        </w:div>
      </w:divsChild>
    </w:div>
    <w:div w:id="127285195">
      <w:bodyDiv w:val="1"/>
      <w:marLeft w:val="0"/>
      <w:marRight w:val="0"/>
      <w:marTop w:val="0"/>
      <w:marBottom w:val="0"/>
      <w:divBdr>
        <w:top w:val="none" w:sz="0" w:space="0" w:color="auto"/>
        <w:left w:val="none" w:sz="0" w:space="0" w:color="auto"/>
        <w:bottom w:val="none" w:sz="0" w:space="0" w:color="auto"/>
        <w:right w:val="none" w:sz="0" w:space="0" w:color="auto"/>
      </w:divBdr>
      <w:divsChild>
        <w:div w:id="2125537823">
          <w:marLeft w:val="900"/>
          <w:marRight w:val="0"/>
          <w:marTop w:val="0"/>
          <w:marBottom w:val="0"/>
          <w:divBdr>
            <w:top w:val="none" w:sz="0" w:space="0" w:color="auto"/>
            <w:left w:val="none" w:sz="0" w:space="0" w:color="auto"/>
            <w:bottom w:val="none" w:sz="0" w:space="0" w:color="auto"/>
            <w:right w:val="none" w:sz="0" w:space="0" w:color="auto"/>
          </w:divBdr>
        </w:div>
      </w:divsChild>
    </w:div>
    <w:div w:id="210388235">
      <w:bodyDiv w:val="1"/>
      <w:marLeft w:val="0"/>
      <w:marRight w:val="0"/>
      <w:marTop w:val="0"/>
      <w:marBottom w:val="0"/>
      <w:divBdr>
        <w:top w:val="none" w:sz="0" w:space="0" w:color="auto"/>
        <w:left w:val="none" w:sz="0" w:space="0" w:color="auto"/>
        <w:bottom w:val="none" w:sz="0" w:space="0" w:color="auto"/>
        <w:right w:val="none" w:sz="0" w:space="0" w:color="auto"/>
      </w:divBdr>
      <w:divsChild>
        <w:div w:id="698821672">
          <w:marLeft w:val="900"/>
          <w:marRight w:val="0"/>
          <w:marTop w:val="0"/>
          <w:marBottom w:val="0"/>
          <w:divBdr>
            <w:top w:val="none" w:sz="0" w:space="0" w:color="auto"/>
            <w:left w:val="none" w:sz="0" w:space="0" w:color="auto"/>
            <w:bottom w:val="none" w:sz="0" w:space="0" w:color="auto"/>
            <w:right w:val="none" w:sz="0" w:space="0" w:color="auto"/>
          </w:divBdr>
        </w:div>
      </w:divsChild>
    </w:div>
    <w:div w:id="411661786">
      <w:bodyDiv w:val="1"/>
      <w:marLeft w:val="0"/>
      <w:marRight w:val="0"/>
      <w:marTop w:val="0"/>
      <w:marBottom w:val="0"/>
      <w:divBdr>
        <w:top w:val="none" w:sz="0" w:space="0" w:color="auto"/>
        <w:left w:val="none" w:sz="0" w:space="0" w:color="auto"/>
        <w:bottom w:val="none" w:sz="0" w:space="0" w:color="auto"/>
        <w:right w:val="none" w:sz="0" w:space="0" w:color="auto"/>
      </w:divBdr>
    </w:div>
    <w:div w:id="482551857">
      <w:bodyDiv w:val="1"/>
      <w:marLeft w:val="0"/>
      <w:marRight w:val="0"/>
      <w:marTop w:val="0"/>
      <w:marBottom w:val="0"/>
      <w:divBdr>
        <w:top w:val="none" w:sz="0" w:space="0" w:color="auto"/>
        <w:left w:val="none" w:sz="0" w:space="0" w:color="auto"/>
        <w:bottom w:val="none" w:sz="0" w:space="0" w:color="auto"/>
        <w:right w:val="none" w:sz="0" w:space="0" w:color="auto"/>
      </w:divBdr>
      <w:divsChild>
        <w:div w:id="1476487309">
          <w:marLeft w:val="900"/>
          <w:marRight w:val="0"/>
          <w:marTop w:val="0"/>
          <w:marBottom w:val="0"/>
          <w:divBdr>
            <w:top w:val="none" w:sz="0" w:space="0" w:color="auto"/>
            <w:left w:val="none" w:sz="0" w:space="0" w:color="auto"/>
            <w:bottom w:val="none" w:sz="0" w:space="0" w:color="auto"/>
            <w:right w:val="none" w:sz="0" w:space="0" w:color="auto"/>
          </w:divBdr>
        </w:div>
      </w:divsChild>
    </w:div>
    <w:div w:id="678041502">
      <w:bodyDiv w:val="1"/>
      <w:marLeft w:val="0"/>
      <w:marRight w:val="0"/>
      <w:marTop w:val="0"/>
      <w:marBottom w:val="0"/>
      <w:divBdr>
        <w:top w:val="none" w:sz="0" w:space="0" w:color="auto"/>
        <w:left w:val="none" w:sz="0" w:space="0" w:color="auto"/>
        <w:bottom w:val="none" w:sz="0" w:space="0" w:color="auto"/>
        <w:right w:val="none" w:sz="0" w:space="0" w:color="auto"/>
      </w:divBdr>
      <w:divsChild>
        <w:div w:id="1152452309">
          <w:marLeft w:val="900"/>
          <w:marRight w:val="0"/>
          <w:marTop w:val="0"/>
          <w:marBottom w:val="0"/>
          <w:divBdr>
            <w:top w:val="none" w:sz="0" w:space="0" w:color="auto"/>
            <w:left w:val="none" w:sz="0" w:space="0" w:color="auto"/>
            <w:bottom w:val="none" w:sz="0" w:space="0" w:color="auto"/>
            <w:right w:val="none" w:sz="0" w:space="0" w:color="auto"/>
          </w:divBdr>
        </w:div>
      </w:divsChild>
    </w:div>
    <w:div w:id="730614184">
      <w:bodyDiv w:val="1"/>
      <w:marLeft w:val="0"/>
      <w:marRight w:val="0"/>
      <w:marTop w:val="0"/>
      <w:marBottom w:val="0"/>
      <w:divBdr>
        <w:top w:val="none" w:sz="0" w:space="0" w:color="auto"/>
        <w:left w:val="none" w:sz="0" w:space="0" w:color="auto"/>
        <w:bottom w:val="none" w:sz="0" w:space="0" w:color="auto"/>
        <w:right w:val="none" w:sz="0" w:space="0" w:color="auto"/>
      </w:divBdr>
      <w:divsChild>
        <w:div w:id="2008438558">
          <w:marLeft w:val="900"/>
          <w:marRight w:val="0"/>
          <w:marTop w:val="0"/>
          <w:marBottom w:val="0"/>
          <w:divBdr>
            <w:top w:val="none" w:sz="0" w:space="0" w:color="auto"/>
            <w:left w:val="none" w:sz="0" w:space="0" w:color="auto"/>
            <w:bottom w:val="none" w:sz="0" w:space="0" w:color="auto"/>
            <w:right w:val="none" w:sz="0" w:space="0" w:color="auto"/>
          </w:divBdr>
        </w:div>
      </w:divsChild>
    </w:div>
    <w:div w:id="735051777">
      <w:bodyDiv w:val="1"/>
      <w:marLeft w:val="0"/>
      <w:marRight w:val="0"/>
      <w:marTop w:val="0"/>
      <w:marBottom w:val="0"/>
      <w:divBdr>
        <w:top w:val="none" w:sz="0" w:space="0" w:color="auto"/>
        <w:left w:val="none" w:sz="0" w:space="0" w:color="auto"/>
        <w:bottom w:val="none" w:sz="0" w:space="0" w:color="auto"/>
        <w:right w:val="none" w:sz="0" w:space="0" w:color="auto"/>
      </w:divBdr>
      <w:divsChild>
        <w:div w:id="298926159">
          <w:marLeft w:val="900"/>
          <w:marRight w:val="0"/>
          <w:marTop w:val="0"/>
          <w:marBottom w:val="0"/>
          <w:divBdr>
            <w:top w:val="none" w:sz="0" w:space="0" w:color="auto"/>
            <w:left w:val="none" w:sz="0" w:space="0" w:color="auto"/>
            <w:bottom w:val="none" w:sz="0" w:space="0" w:color="auto"/>
            <w:right w:val="none" w:sz="0" w:space="0" w:color="auto"/>
          </w:divBdr>
        </w:div>
      </w:divsChild>
    </w:div>
    <w:div w:id="817576264">
      <w:bodyDiv w:val="1"/>
      <w:marLeft w:val="0"/>
      <w:marRight w:val="0"/>
      <w:marTop w:val="0"/>
      <w:marBottom w:val="0"/>
      <w:divBdr>
        <w:top w:val="none" w:sz="0" w:space="0" w:color="auto"/>
        <w:left w:val="none" w:sz="0" w:space="0" w:color="auto"/>
        <w:bottom w:val="none" w:sz="0" w:space="0" w:color="auto"/>
        <w:right w:val="none" w:sz="0" w:space="0" w:color="auto"/>
      </w:divBdr>
      <w:divsChild>
        <w:div w:id="1590964389">
          <w:marLeft w:val="900"/>
          <w:marRight w:val="0"/>
          <w:marTop w:val="0"/>
          <w:marBottom w:val="0"/>
          <w:divBdr>
            <w:top w:val="none" w:sz="0" w:space="0" w:color="auto"/>
            <w:left w:val="none" w:sz="0" w:space="0" w:color="auto"/>
            <w:bottom w:val="none" w:sz="0" w:space="0" w:color="auto"/>
            <w:right w:val="none" w:sz="0" w:space="0" w:color="auto"/>
          </w:divBdr>
        </w:div>
      </w:divsChild>
    </w:div>
    <w:div w:id="877013383">
      <w:bodyDiv w:val="1"/>
      <w:marLeft w:val="0"/>
      <w:marRight w:val="0"/>
      <w:marTop w:val="0"/>
      <w:marBottom w:val="0"/>
      <w:divBdr>
        <w:top w:val="none" w:sz="0" w:space="0" w:color="auto"/>
        <w:left w:val="none" w:sz="0" w:space="0" w:color="auto"/>
        <w:bottom w:val="none" w:sz="0" w:space="0" w:color="auto"/>
        <w:right w:val="none" w:sz="0" w:space="0" w:color="auto"/>
      </w:divBdr>
      <w:divsChild>
        <w:div w:id="653144122">
          <w:marLeft w:val="900"/>
          <w:marRight w:val="0"/>
          <w:marTop w:val="0"/>
          <w:marBottom w:val="0"/>
          <w:divBdr>
            <w:top w:val="none" w:sz="0" w:space="0" w:color="auto"/>
            <w:left w:val="none" w:sz="0" w:space="0" w:color="auto"/>
            <w:bottom w:val="none" w:sz="0" w:space="0" w:color="auto"/>
            <w:right w:val="none" w:sz="0" w:space="0" w:color="auto"/>
          </w:divBdr>
        </w:div>
      </w:divsChild>
    </w:div>
    <w:div w:id="1005091475">
      <w:bodyDiv w:val="1"/>
      <w:marLeft w:val="0"/>
      <w:marRight w:val="0"/>
      <w:marTop w:val="0"/>
      <w:marBottom w:val="0"/>
      <w:divBdr>
        <w:top w:val="none" w:sz="0" w:space="0" w:color="auto"/>
        <w:left w:val="none" w:sz="0" w:space="0" w:color="auto"/>
        <w:bottom w:val="none" w:sz="0" w:space="0" w:color="auto"/>
        <w:right w:val="none" w:sz="0" w:space="0" w:color="auto"/>
      </w:divBdr>
      <w:divsChild>
        <w:div w:id="773404267">
          <w:marLeft w:val="900"/>
          <w:marRight w:val="0"/>
          <w:marTop w:val="0"/>
          <w:marBottom w:val="0"/>
          <w:divBdr>
            <w:top w:val="none" w:sz="0" w:space="0" w:color="auto"/>
            <w:left w:val="none" w:sz="0" w:space="0" w:color="auto"/>
            <w:bottom w:val="none" w:sz="0" w:space="0" w:color="auto"/>
            <w:right w:val="none" w:sz="0" w:space="0" w:color="auto"/>
          </w:divBdr>
        </w:div>
      </w:divsChild>
    </w:div>
    <w:div w:id="1030960423">
      <w:bodyDiv w:val="1"/>
      <w:marLeft w:val="0"/>
      <w:marRight w:val="0"/>
      <w:marTop w:val="0"/>
      <w:marBottom w:val="0"/>
      <w:divBdr>
        <w:top w:val="none" w:sz="0" w:space="0" w:color="auto"/>
        <w:left w:val="none" w:sz="0" w:space="0" w:color="auto"/>
        <w:bottom w:val="none" w:sz="0" w:space="0" w:color="auto"/>
        <w:right w:val="none" w:sz="0" w:space="0" w:color="auto"/>
      </w:divBdr>
      <w:divsChild>
        <w:div w:id="1554925254">
          <w:marLeft w:val="900"/>
          <w:marRight w:val="0"/>
          <w:marTop w:val="0"/>
          <w:marBottom w:val="0"/>
          <w:divBdr>
            <w:top w:val="none" w:sz="0" w:space="0" w:color="auto"/>
            <w:left w:val="none" w:sz="0" w:space="0" w:color="auto"/>
            <w:bottom w:val="none" w:sz="0" w:space="0" w:color="auto"/>
            <w:right w:val="none" w:sz="0" w:space="0" w:color="auto"/>
          </w:divBdr>
        </w:div>
      </w:divsChild>
    </w:div>
    <w:div w:id="1043792219">
      <w:bodyDiv w:val="1"/>
      <w:marLeft w:val="0"/>
      <w:marRight w:val="0"/>
      <w:marTop w:val="0"/>
      <w:marBottom w:val="0"/>
      <w:divBdr>
        <w:top w:val="none" w:sz="0" w:space="0" w:color="auto"/>
        <w:left w:val="none" w:sz="0" w:space="0" w:color="auto"/>
        <w:bottom w:val="none" w:sz="0" w:space="0" w:color="auto"/>
        <w:right w:val="none" w:sz="0" w:space="0" w:color="auto"/>
      </w:divBdr>
    </w:div>
    <w:div w:id="1187712471">
      <w:bodyDiv w:val="1"/>
      <w:marLeft w:val="0"/>
      <w:marRight w:val="0"/>
      <w:marTop w:val="0"/>
      <w:marBottom w:val="0"/>
      <w:divBdr>
        <w:top w:val="none" w:sz="0" w:space="0" w:color="auto"/>
        <w:left w:val="none" w:sz="0" w:space="0" w:color="auto"/>
        <w:bottom w:val="none" w:sz="0" w:space="0" w:color="auto"/>
        <w:right w:val="none" w:sz="0" w:space="0" w:color="auto"/>
      </w:divBdr>
      <w:divsChild>
        <w:div w:id="769275126">
          <w:marLeft w:val="900"/>
          <w:marRight w:val="0"/>
          <w:marTop w:val="0"/>
          <w:marBottom w:val="0"/>
          <w:divBdr>
            <w:top w:val="none" w:sz="0" w:space="0" w:color="auto"/>
            <w:left w:val="none" w:sz="0" w:space="0" w:color="auto"/>
            <w:bottom w:val="none" w:sz="0" w:space="0" w:color="auto"/>
            <w:right w:val="none" w:sz="0" w:space="0" w:color="auto"/>
          </w:divBdr>
        </w:div>
      </w:divsChild>
    </w:div>
    <w:div w:id="1199470403">
      <w:bodyDiv w:val="1"/>
      <w:marLeft w:val="0"/>
      <w:marRight w:val="0"/>
      <w:marTop w:val="0"/>
      <w:marBottom w:val="0"/>
      <w:divBdr>
        <w:top w:val="none" w:sz="0" w:space="0" w:color="auto"/>
        <w:left w:val="none" w:sz="0" w:space="0" w:color="auto"/>
        <w:bottom w:val="none" w:sz="0" w:space="0" w:color="auto"/>
        <w:right w:val="none" w:sz="0" w:space="0" w:color="auto"/>
      </w:divBdr>
      <w:divsChild>
        <w:div w:id="693650999">
          <w:marLeft w:val="900"/>
          <w:marRight w:val="0"/>
          <w:marTop w:val="0"/>
          <w:marBottom w:val="0"/>
          <w:divBdr>
            <w:top w:val="none" w:sz="0" w:space="0" w:color="auto"/>
            <w:left w:val="none" w:sz="0" w:space="0" w:color="auto"/>
            <w:bottom w:val="none" w:sz="0" w:space="0" w:color="auto"/>
            <w:right w:val="none" w:sz="0" w:space="0" w:color="auto"/>
          </w:divBdr>
        </w:div>
      </w:divsChild>
    </w:div>
    <w:div w:id="1201632029">
      <w:bodyDiv w:val="1"/>
      <w:marLeft w:val="0"/>
      <w:marRight w:val="0"/>
      <w:marTop w:val="0"/>
      <w:marBottom w:val="0"/>
      <w:divBdr>
        <w:top w:val="none" w:sz="0" w:space="0" w:color="auto"/>
        <w:left w:val="none" w:sz="0" w:space="0" w:color="auto"/>
        <w:bottom w:val="none" w:sz="0" w:space="0" w:color="auto"/>
        <w:right w:val="none" w:sz="0" w:space="0" w:color="auto"/>
      </w:divBdr>
    </w:div>
    <w:div w:id="1333220489">
      <w:bodyDiv w:val="1"/>
      <w:marLeft w:val="0"/>
      <w:marRight w:val="0"/>
      <w:marTop w:val="0"/>
      <w:marBottom w:val="0"/>
      <w:divBdr>
        <w:top w:val="none" w:sz="0" w:space="0" w:color="auto"/>
        <w:left w:val="none" w:sz="0" w:space="0" w:color="auto"/>
        <w:bottom w:val="none" w:sz="0" w:space="0" w:color="auto"/>
        <w:right w:val="none" w:sz="0" w:space="0" w:color="auto"/>
      </w:divBdr>
      <w:divsChild>
        <w:div w:id="1732773040">
          <w:marLeft w:val="900"/>
          <w:marRight w:val="0"/>
          <w:marTop w:val="0"/>
          <w:marBottom w:val="0"/>
          <w:divBdr>
            <w:top w:val="none" w:sz="0" w:space="0" w:color="auto"/>
            <w:left w:val="none" w:sz="0" w:space="0" w:color="auto"/>
            <w:bottom w:val="none" w:sz="0" w:space="0" w:color="auto"/>
            <w:right w:val="none" w:sz="0" w:space="0" w:color="auto"/>
          </w:divBdr>
        </w:div>
      </w:divsChild>
    </w:div>
    <w:div w:id="1381829060">
      <w:bodyDiv w:val="1"/>
      <w:marLeft w:val="0"/>
      <w:marRight w:val="0"/>
      <w:marTop w:val="0"/>
      <w:marBottom w:val="0"/>
      <w:divBdr>
        <w:top w:val="none" w:sz="0" w:space="0" w:color="auto"/>
        <w:left w:val="none" w:sz="0" w:space="0" w:color="auto"/>
        <w:bottom w:val="none" w:sz="0" w:space="0" w:color="auto"/>
        <w:right w:val="none" w:sz="0" w:space="0" w:color="auto"/>
      </w:divBdr>
      <w:divsChild>
        <w:div w:id="1044602258">
          <w:marLeft w:val="900"/>
          <w:marRight w:val="0"/>
          <w:marTop w:val="0"/>
          <w:marBottom w:val="0"/>
          <w:divBdr>
            <w:top w:val="none" w:sz="0" w:space="0" w:color="auto"/>
            <w:left w:val="none" w:sz="0" w:space="0" w:color="auto"/>
            <w:bottom w:val="none" w:sz="0" w:space="0" w:color="auto"/>
            <w:right w:val="none" w:sz="0" w:space="0" w:color="auto"/>
          </w:divBdr>
        </w:div>
      </w:divsChild>
    </w:div>
    <w:div w:id="1536888462">
      <w:bodyDiv w:val="1"/>
      <w:marLeft w:val="0"/>
      <w:marRight w:val="0"/>
      <w:marTop w:val="0"/>
      <w:marBottom w:val="0"/>
      <w:divBdr>
        <w:top w:val="none" w:sz="0" w:space="0" w:color="auto"/>
        <w:left w:val="none" w:sz="0" w:space="0" w:color="auto"/>
        <w:bottom w:val="none" w:sz="0" w:space="0" w:color="auto"/>
        <w:right w:val="none" w:sz="0" w:space="0" w:color="auto"/>
      </w:divBdr>
      <w:divsChild>
        <w:div w:id="1240285521">
          <w:marLeft w:val="900"/>
          <w:marRight w:val="0"/>
          <w:marTop w:val="0"/>
          <w:marBottom w:val="0"/>
          <w:divBdr>
            <w:top w:val="none" w:sz="0" w:space="0" w:color="auto"/>
            <w:left w:val="none" w:sz="0" w:space="0" w:color="auto"/>
            <w:bottom w:val="none" w:sz="0" w:space="0" w:color="auto"/>
            <w:right w:val="none" w:sz="0" w:space="0" w:color="auto"/>
          </w:divBdr>
        </w:div>
      </w:divsChild>
    </w:div>
    <w:div w:id="1562862448">
      <w:bodyDiv w:val="1"/>
      <w:marLeft w:val="0"/>
      <w:marRight w:val="0"/>
      <w:marTop w:val="0"/>
      <w:marBottom w:val="0"/>
      <w:divBdr>
        <w:top w:val="none" w:sz="0" w:space="0" w:color="auto"/>
        <w:left w:val="none" w:sz="0" w:space="0" w:color="auto"/>
        <w:bottom w:val="none" w:sz="0" w:space="0" w:color="auto"/>
        <w:right w:val="none" w:sz="0" w:space="0" w:color="auto"/>
      </w:divBdr>
      <w:divsChild>
        <w:div w:id="930547675">
          <w:marLeft w:val="900"/>
          <w:marRight w:val="0"/>
          <w:marTop w:val="0"/>
          <w:marBottom w:val="0"/>
          <w:divBdr>
            <w:top w:val="none" w:sz="0" w:space="0" w:color="auto"/>
            <w:left w:val="none" w:sz="0" w:space="0" w:color="auto"/>
            <w:bottom w:val="none" w:sz="0" w:space="0" w:color="auto"/>
            <w:right w:val="none" w:sz="0" w:space="0" w:color="auto"/>
          </w:divBdr>
        </w:div>
      </w:divsChild>
    </w:div>
    <w:div w:id="1747996253">
      <w:bodyDiv w:val="1"/>
      <w:marLeft w:val="0"/>
      <w:marRight w:val="0"/>
      <w:marTop w:val="0"/>
      <w:marBottom w:val="0"/>
      <w:divBdr>
        <w:top w:val="none" w:sz="0" w:space="0" w:color="auto"/>
        <w:left w:val="none" w:sz="0" w:space="0" w:color="auto"/>
        <w:bottom w:val="none" w:sz="0" w:space="0" w:color="auto"/>
        <w:right w:val="none" w:sz="0" w:space="0" w:color="auto"/>
      </w:divBdr>
      <w:divsChild>
        <w:div w:id="1777477374">
          <w:marLeft w:val="900"/>
          <w:marRight w:val="0"/>
          <w:marTop w:val="0"/>
          <w:marBottom w:val="0"/>
          <w:divBdr>
            <w:top w:val="none" w:sz="0" w:space="0" w:color="auto"/>
            <w:left w:val="none" w:sz="0" w:space="0" w:color="auto"/>
            <w:bottom w:val="none" w:sz="0" w:space="0" w:color="auto"/>
            <w:right w:val="none" w:sz="0" w:space="0" w:color="auto"/>
          </w:divBdr>
        </w:div>
      </w:divsChild>
    </w:div>
    <w:div w:id="1837846192">
      <w:bodyDiv w:val="1"/>
      <w:marLeft w:val="0"/>
      <w:marRight w:val="0"/>
      <w:marTop w:val="0"/>
      <w:marBottom w:val="0"/>
      <w:divBdr>
        <w:top w:val="none" w:sz="0" w:space="0" w:color="auto"/>
        <w:left w:val="none" w:sz="0" w:space="0" w:color="auto"/>
        <w:bottom w:val="none" w:sz="0" w:space="0" w:color="auto"/>
        <w:right w:val="none" w:sz="0" w:space="0" w:color="auto"/>
      </w:divBdr>
      <w:divsChild>
        <w:div w:id="1718624371">
          <w:marLeft w:val="900"/>
          <w:marRight w:val="0"/>
          <w:marTop w:val="0"/>
          <w:marBottom w:val="0"/>
          <w:divBdr>
            <w:top w:val="none" w:sz="0" w:space="0" w:color="auto"/>
            <w:left w:val="none" w:sz="0" w:space="0" w:color="auto"/>
            <w:bottom w:val="none" w:sz="0" w:space="0" w:color="auto"/>
            <w:right w:val="none" w:sz="0" w:space="0" w:color="auto"/>
          </w:divBdr>
        </w:div>
      </w:divsChild>
    </w:div>
    <w:div w:id="1886788660">
      <w:bodyDiv w:val="1"/>
      <w:marLeft w:val="0"/>
      <w:marRight w:val="0"/>
      <w:marTop w:val="0"/>
      <w:marBottom w:val="0"/>
      <w:divBdr>
        <w:top w:val="none" w:sz="0" w:space="0" w:color="auto"/>
        <w:left w:val="none" w:sz="0" w:space="0" w:color="auto"/>
        <w:bottom w:val="none" w:sz="0" w:space="0" w:color="auto"/>
        <w:right w:val="none" w:sz="0" w:space="0" w:color="auto"/>
      </w:divBdr>
    </w:div>
    <w:div w:id="1927614953">
      <w:bodyDiv w:val="1"/>
      <w:marLeft w:val="0"/>
      <w:marRight w:val="0"/>
      <w:marTop w:val="0"/>
      <w:marBottom w:val="0"/>
      <w:divBdr>
        <w:top w:val="none" w:sz="0" w:space="0" w:color="auto"/>
        <w:left w:val="none" w:sz="0" w:space="0" w:color="auto"/>
        <w:bottom w:val="none" w:sz="0" w:space="0" w:color="auto"/>
        <w:right w:val="none" w:sz="0" w:space="0" w:color="auto"/>
      </w:divBdr>
      <w:divsChild>
        <w:div w:id="1124926073">
          <w:marLeft w:val="900"/>
          <w:marRight w:val="0"/>
          <w:marTop w:val="0"/>
          <w:marBottom w:val="0"/>
          <w:divBdr>
            <w:top w:val="none" w:sz="0" w:space="0" w:color="auto"/>
            <w:left w:val="none" w:sz="0" w:space="0" w:color="auto"/>
            <w:bottom w:val="none" w:sz="0" w:space="0" w:color="auto"/>
            <w:right w:val="none" w:sz="0" w:space="0" w:color="auto"/>
          </w:divBdr>
        </w:div>
      </w:divsChild>
    </w:div>
    <w:div w:id="1933003162">
      <w:bodyDiv w:val="1"/>
      <w:marLeft w:val="0"/>
      <w:marRight w:val="0"/>
      <w:marTop w:val="0"/>
      <w:marBottom w:val="0"/>
      <w:divBdr>
        <w:top w:val="none" w:sz="0" w:space="0" w:color="auto"/>
        <w:left w:val="none" w:sz="0" w:space="0" w:color="auto"/>
        <w:bottom w:val="none" w:sz="0" w:space="0" w:color="auto"/>
        <w:right w:val="none" w:sz="0" w:space="0" w:color="auto"/>
      </w:divBdr>
    </w:div>
    <w:div w:id="1984040627">
      <w:bodyDiv w:val="1"/>
      <w:marLeft w:val="0"/>
      <w:marRight w:val="0"/>
      <w:marTop w:val="0"/>
      <w:marBottom w:val="0"/>
      <w:divBdr>
        <w:top w:val="none" w:sz="0" w:space="0" w:color="auto"/>
        <w:left w:val="none" w:sz="0" w:space="0" w:color="auto"/>
        <w:bottom w:val="none" w:sz="0" w:space="0" w:color="auto"/>
        <w:right w:val="none" w:sz="0" w:space="0" w:color="auto"/>
      </w:divBdr>
    </w:div>
    <w:div w:id="1995988557">
      <w:bodyDiv w:val="1"/>
      <w:marLeft w:val="0"/>
      <w:marRight w:val="0"/>
      <w:marTop w:val="0"/>
      <w:marBottom w:val="0"/>
      <w:divBdr>
        <w:top w:val="none" w:sz="0" w:space="0" w:color="auto"/>
        <w:left w:val="none" w:sz="0" w:space="0" w:color="auto"/>
        <w:bottom w:val="none" w:sz="0" w:space="0" w:color="auto"/>
        <w:right w:val="none" w:sz="0" w:space="0" w:color="auto"/>
      </w:divBdr>
      <w:divsChild>
        <w:div w:id="1924562936">
          <w:marLeft w:val="900"/>
          <w:marRight w:val="0"/>
          <w:marTop w:val="0"/>
          <w:marBottom w:val="0"/>
          <w:divBdr>
            <w:top w:val="none" w:sz="0" w:space="0" w:color="auto"/>
            <w:left w:val="none" w:sz="0" w:space="0" w:color="auto"/>
            <w:bottom w:val="none" w:sz="0" w:space="0" w:color="auto"/>
            <w:right w:val="none" w:sz="0" w:space="0" w:color="auto"/>
          </w:divBdr>
        </w:div>
      </w:divsChild>
    </w:div>
    <w:div w:id="2075008222">
      <w:bodyDiv w:val="1"/>
      <w:marLeft w:val="0"/>
      <w:marRight w:val="0"/>
      <w:marTop w:val="0"/>
      <w:marBottom w:val="0"/>
      <w:divBdr>
        <w:top w:val="none" w:sz="0" w:space="0" w:color="auto"/>
        <w:left w:val="none" w:sz="0" w:space="0" w:color="auto"/>
        <w:bottom w:val="none" w:sz="0" w:space="0" w:color="auto"/>
        <w:right w:val="none" w:sz="0" w:space="0" w:color="auto"/>
      </w:divBdr>
    </w:div>
    <w:div w:id="2101368886">
      <w:bodyDiv w:val="1"/>
      <w:marLeft w:val="0"/>
      <w:marRight w:val="0"/>
      <w:marTop w:val="0"/>
      <w:marBottom w:val="0"/>
      <w:divBdr>
        <w:top w:val="none" w:sz="0" w:space="0" w:color="auto"/>
        <w:left w:val="none" w:sz="0" w:space="0" w:color="auto"/>
        <w:bottom w:val="none" w:sz="0" w:space="0" w:color="auto"/>
        <w:right w:val="none" w:sz="0" w:space="0" w:color="auto"/>
      </w:divBdr>
      <w:divsChild>
        <w:div w:id="503205380">
          <w:marLeft w:val="9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841D4EC0F8B74DB7FFCDAE1B74A50F" ma:contentTypeVersion="11" ma:contentTypeDescription="Create a new document." ma:contentTypeScope="" ma:versionID="3592d55e5da2ebff548d5d020c699960">
  <xsd:schema xmlns:xsd="http://www.w3.org/2001/XMLSchema" xmlns:xs="http://www.w3.org/2001/XMLSchema" xmlns:p="http://schemas.microsoft.com/office/2006/metadata/properties" xmlns:ns3="86166f88-fb41-4a34-9cb2-db3132b02172" xmlns:ns4="196d8bbf-5250-4e68-89a6-554747fc4f66" targetNamespace="http://schemas.microsoft.com/office/2006/metadata/properties" ma:root="true" ma:fieldsID="053e85401f3686fa50753c2ccd360257" ns3:_="" ns4:_="">
    <xsd:import namespace="86166f88-fb41-4a34-9cb2-db3132b02172"/>
    <xsd:import namespace="196d8bbf-5250-4e68-89a6-554747fc4f6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166f88-fb41-4a34-9cb2-db3132b02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96d8bbf-5250-4e68-89a6-554747fc4f6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73843-FAAC-4601-B13B-9449733A4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166f88-fb41-4a34-9cb2-db3132b02172"/>
    <ds:schemaRef ds:uri="196d8bbf-5250-4e68-89a6-554747fc4f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CF15EF4-8D44-41F3-91F9-2861E1E9A04E}">
  <ds:schemaRefs>
    <ds:schemaRef ds:uri="http://schemas.microsoft.com/sharepoint/v3/contenttype/forms"/>
  </ds:schemaRefs>
</ds:datastoreItem>
</file>

<file path=customXml/itemProps3.xml><?xml version="1.0" encoding="utf-8"?>
<ds:datastoreItem xmlns:ds="http://schemas.openxmlformats.org/officeDocument/2006/customXml" ds:itemID="{C10FA96D-4406-4918-982C-24B40BF43B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83D2380-200E-43C5-BFEB-960821A56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2564</TotalTime>
  <Pages>68</Pages>
  <Words>9091</Words>
  <Characters>51820</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60790</CharactersWithSpaces>
  <SharedDoc>false</SharedDoc>
  <HLinks>
    <vt:vector size="222" baseType="variant">
      <vt:variant>
        <vt:i4>1638450</vt:i4>
      </vt:variant>
      <vt:variant>
        <vt:i4>221</vt:i4>
      </vt:variant>
      <vt:variant>
        <vt:i4>0</vt:i4>
      </vt:variant>
      <vt:variant>
        <vt:i4>5</vt:i4>
      </vt:variant>
      <vt:variant>
        <vt:lpwstr/>
      </vt:variant>
      <vt:variant>
        <vt:lpwstr>_Toc115214792</vt:lpwstr>
      </vt:variant>
      <vt:variant>
        <vt:i4>1638450</vt:i4>
      </vt:variant>
      <vt:variant>
        <vt:i4>215</vt:i4>
      </vt:variant>
      <vt:variant>
        <vt:i4>0</vt:i4>
      </vt:variant>
      <vt:variant>
        <vt:i4>5</vt:i4>
      </vt:variant>
      <vt:variant>
        <vt:lpwstr/>
      </vt:variant>
      <vt:variant>
        <vt:lpwstr>_Toc115214791</vt:lpwstr>
      </vt:variant>
      <vt:variant>
        <vt:i4>1638450</vt:i4>
      </vt:variant>
      <vt:variant>
        <vt:i4>206</vt:i4>
      </vt:variant>
      <vt:variant>
        <vt:i4>0</vt:i4>
      </vt:variant>
      <vt:variant>
        <vt:i4>5</vt:i4>
      </vt:variant>
      <vt:variant>
        <vt:lpwstr/>
      </vt:variant>
      <vt:variant>
        <vt:lpwstr>_Toc115214790</vt:lpwstr>
      </vt:variant>
      <vt:variant>
        <vt:i4>1572914</vt:i4>
      </vt:variant>
      <vt:variant>
        <vt:i4>200</vt:i4>
      </vt:variant>
      <vt:variant>
        <vt:i4>0</vt:i4>
      </vt:variant>
      <vt:variant>
        <vt:i4>5</vt:i4>
      </vt:variant>
      <vt:variant>
        <vt:lpwstr/>
      </vt:variant>
      <vt:variant>
        <vt:lpwstr>_Toc115214789</vt:lpwstr>
      </vt:variant>
      <vt:variant>
        <vt:i4>1572914</vt:i4>
      </vt:variant>
      <vt:variant>
        <vt:i4>194</vt:i4>
      </vt:variant>
      <vt:variant>
        <vt:i4>0</vt:i4>
      </vt:variant>
      <vt:variant>
        <vt:i4>5</vt:i4>
      </vt:variant>
      <vt:variant>
        <vt:lpwstr/>
      </vt:variant>
      <vt:variant>
        <vt:lpwstr>_Toc115214788</vt:lpwstr>
      </vt:variant>
      <vt:variant>
        <vt:i4>1572914</vt:i4>
      </vt:variant>
      <vt:variant>
        <vt:i4>188</vt:i4>
      </vt:variant>
      <vt:variant>
        <vt:i4>0</vt:i4>
      </vt:variant>
      <vt:variant>
        <vt:i4>5</vt:i4>
      </vt:variant>
      <vt:variant>
        <vt:lpwstr/>
      </vt:variant>
      <vt:variant>
        <vt:lpwstr>_Toc115214787</vt:lpwstr>
      </vt:variant>
      <vt:variant>
        <vt:i4>1572914</vt:i4>
      </vt:variant>
      <vt:variant>
        <vt:i4>182</vt:i4>
      </vt:variant>
      <vt:variant>
        <vt:i4>0</vt:i4>
      </vt:variant>
      <vt:variant>
        <vt:i4>5</vt:i4>
      </vt:variant>
      <vt:variant>
        <vt:lpwstr/>
      </vt:variant>
      <vt:variant>
        <vt:lpwstr>_Toc115214786</vt:lpwstr>
      </vt:variant>
      <vt:variant>
        <vt:i4>1572914</vt:i4>
      </vt:variant>
      <vt:variant>
        <vt:i4>176</vt:i4>
      </vt:variant>
      <vt:variant>
        <vt:i4>0</vt:i4>
      </vt:variant>
      <vt:variant>
        <vt:i4>5</vt:i4>
      </vt:variant>
      <vt:variant>
        <vt:lpwstr/>
      </vt:variant>
      <vt:variant>
        <vt:lpwstr>_Toc115214785</vt:lpwstr>
      </vt:variant>
      <vt:variant>
        <vt:i4>1572914</vt:i4>
      </vt:variant>
      <vt:variant>
        <vt:i4>170</vt:i4>
      </vt:variant>
      <vt:variant>
        <vt:i4>0</vt:i4>
      </vt:variant>
      <vt:variant>
        <vt:i4>5</vt:i4>
      </vt:variant>
      <vt:variant>
        <vt:lpwstr/>
      </vt:variant>
      <vt:variant>
        <vt:lpwstr>_Toc115214784</vt:lpwstr>
      </vt:variant>
      <vt:variant>
        <vt:i4>1572914</vt:i4>
      </vt:variant>
      <vt:variant>
        <vt:i4>164</vt:i4>
      </vt:variant>
      <vt:variant>
        <vt:i4>0</vt:i4>
      </vt:variant>
      <vt:variant>
        <vt:i4>5</vt:i4>
      </vt:variant>
      <vt:variant>
        <vt:lpwstr/>
      </vt:variant>
      <vt:variant>
        <vt:lpwstr>_Toc115214783</vt:lpwstr>
      </vt:variant>
      <vt:variant>
        <vt:i4>1572914</vt:i4>
      </vt:variant>
      <vt:variant>
        <vt:i4>158</vt:i4>
      </vt:variant>
      <vt:variant>
        <vt:i4>0</vt:i4>
      </vt:variant>
      <vt:variant>
        <vt:i4>5</vt:i4>
      </vt:variant>
      <vt:variant>
        <vt:lpwstr/>
      </vt:variant>
      <vt:variant>
        <vt:lpwstr>_Toc115214782</vt:lpwstr>
      </vt:variant>
      <vt:variant>
        <vt:i4>1572914</vt:i4>
      </vt:variant>
      <vt:variant>
        <vt:i4>152</vt:i4>
      </vt:variant>
      <vt:variant>
        <vt:i4>0</vt:i4>
      </vt:variant>
      <vt:variant>
        <vt:i4>5</vt:i4>
      </vt:variant>
      <vt:variant>
        <vt:lpwstr/>
      </vt:variant>
      <vt:variant>
        <vt:lpwstr>_Toc115214781</vt:lpwstr>
      </vt:variant>
      <vt:variant>
        <vt:i4>1572914</vt:i4>
      </vt:variant>
      <vt:variant>
        <vt:i4>146</vt:i4>
      </vt:variant>
      <vt:variant>
        <vt:i4>0</vt:i4>
      </vt:variant>
      <vt:variant>
        <vt:i4>5</vt:i4>
      </vt:variant>
      <vt:variant>
        <vt:lpwstr/>
      </vt:variant>
      <vt:variant>
        <vt:lpwstr>_Toc115214780</vt:lpwstr>
      </vt:variant>
      <vt:variant>
        <vt:i4>1507378</vt:i4>
      </vt:variant>
      <vt:variant>
        <vt:i4>140</vt:i4>
      </vt:variant>
      <vt:variant>
        <vt:i4>0</vt:i4>
      </vt:variant>
      <vt:variant>
        <vt:i4>5</vt:i4>
      </vt:variant>
      <vt:variant>
        <vt:lpwstr/>
      </vt:variant>
      <vt:variant>
        <vt:lpwstr>_Toc115214779</vt:lpwstr>
      </vt:variant>
      <vt:variant>
        <vt:i4>1507378</vt:i4>
      </vt:variant>
      <vt:variant>
        <vt:i4>134</vt:i4>
      </vt:variant>
      <vt:variant>
        <vt:i4>0</vt:i4>
      </vt:variant>
      <vt:variant>
        <vt:i4>5</vt:i4>
      </vt:variant>
      <vt:variant>
        <vt:lpwstr/>
      </vt:variant>
      <vt:variant>
        <vt:lpwstr>_Toc115214778</vt:lpwstr>
      </vt:variant>
      <vt:variant>
        <vt:i4>1507378</vt:i4>
      </vt:variant>
      <vt:variant>
        <vt:i4>128</vt:i4>
      </vt:variant>
      <vt:variant>
        <vt:i4>0</vt:i4>
      </vt:variant>
      <vt:variant>
        <vt:i4>5</vt:i4>
      </vt:variant>
      <vt:variant>
        <vt:lpwstr/>
      </vt:variant>
      <vt:variant>
        <vt:lpwstr>_Toc115214777</vt:lpwstr>
      </vt:variant>
      <vt:variant>
        <vt:i4>1507378</vt:i4>
      </vt:variant>
      <vt:variant>
        <vt:i4>122</vt:i4>
      </vt:variant>
      <vt:variant>
        <vt:i4>0</vt:i4>
      </vt:variant>
      <vt:variant>
        <vt:i4>5</vt:i4>
      </vt:variant>
      <vt:variant>
        <vt:lpwstr/>
      </vt:variant>
      <vt:variant>
        <vt:lpwstr>_Toc115214776</vt:lpwstr>
      </vt:variant>
      <vt:variant>
        <vt:i4>1507378</vt:i4>
      </vt:variant>
      <vt:variant>
        <vt:i4>116</vt:i4>
      </vt:variant>
      <vt:variant>
        <vt:i4>0</vt:i4>
      </vt:variant>
      <vt:variant>
        <vt:i4>5</vt:i4>
      </vt:variant>
      <vt:variant>
        <vt:lpwstr/>
      </vt:variant>
      <vt:variant>
        <vt:lpwstr>_Toc115214775</vt:lpwstr>
      </vt:variant>
      <vt:variant>
        <vt:i4>1507378</vt:i4>
      </vt:variant>
      <vt:variant>
        <vt:i4>110</vt:i4>
      </vt:variant>
      <vt:variant>
        <vt:i4>0</vt:i4>
      </vt:variant>
      <vt:variant>
        <vt:i4>5</vt:i4>
      </vt:variant>
      <vt:variant>
        <vt:lpwstr/>
      </vt:variant>
      <vt:variant>
        <vt:lpwstr>_Toc115214774</vt:lpwstr>
      </vt:variant>
      <vt:variant>
        <vt:i4>1507378</vt:i4>
      </vt:variant>
      <vt:variant>
        <vt:i4>104</vt:i4>
      </vt:variant>
      <vt:variant>
        <vt:i4>0</vt:i4>
      </vt:variant>
      <vt:variant>
        <vt:i4>5</vt:i4>
      </vt:variant>
      <vt:variant>
        <vt:lpwstr/>
      </vt:variant>
      <vt:variant>
        <vt:lpwstr>_Toc115214773</vt:lpwstr>
      </vt:variant>
      <vt:variant>
        <vt:i4>1507378</vt:i4>
      </vt:variant>
      <vt:variant>
        <vt:i4>98</vt:i4>
      </vt:variant>
      <vt:variant>
        <vt:i4>0</vt:i4>
      </vt:variant>
      <vt:variant>
        <vt:i4>5</vt:i4>
      </vt:variant>
      <vt:variant>
        <vt:lpwstr/>
      </vt:variant>
      <vt:variant>
        <vt:lpwstr>_Toc115214772</vt:lpwstr>
      </vt:variant>
      <vt:variant>
        <vt:i4>1507378</vt:i4>
      </vt:variant>
      <vt:variant>
        <vt:i4>92</vt:i4>
      </vt:variant>
      <vt:variant>
        <vt:i4>0</vt:i4>
      </vt:variant>
      <vt:variant>
        <vt:i4>5</vt:i4>
      </vt:variant>
      <vt:variant>
        <vt:lpwstr/>
      </vt:variant>
      <vt:variant>
        <vt:lpwstr>_Toc115214771</vt:lpwstr>
      </vt:variant>
      <vt:variant>
        <vt:i4>1507378</vt:i4>
      </vt:variant>
      <vt:variant>
        <vt:i4>86</vt:i4>
      </vt:variant>
      <vt:variant>
        <vt:i4>0</vt:i4>
      </vt:variant>
      <vt:variant>
        <vt:i4>5</vt:i4>
      </vt:variant>
      <vt:variant>
        <vt:lpwstr/>
      </vt:variant>
      <vt:variant>
        <vt:lpwstr>_Toc115214770</vt:lpwstr>
      </vt:variant>
      <vt:variant>
        <vt:i4>1441842</vt:i4>
      </vt:variant>
      <vt:variant>
        <vt:i4>80</vt:i4>
      </vt:variant>
      <vt:variant>
        <vt:i4>0</vt:i4>
      </vt:variant>
      <vt:variant>
        <vt:i4>5</vt:i4>
      </vt:variant>
      <vt:variant>
        <vt:lpwstr/>
      </vt:variant>
      <vt:variant>
        <vt:lpwstr>_Toc115214769</vt:lpwstr>
      </vt:variant>
      <vt:variant>
        <vt:i4>1441842</vt:i4>
      </vt:variant>
      <vt:variant>
        <vt:i4>74</vt:i4>
      </vt:variant>
      <vt:variant>
        <vt:i4>0</vt:i4>
      </vt:variant>
      <vt:variant>
        <vt:i4>5</vt:i4>
      </vt:variant>
      <vt:variant>
        <vt:lpwstr/>
      </vt:variant>
      <vt:variant>
        <vt:lpwstr>_Toc115214768</vt:lpwstr>
      </vt:variant>
      <vt:variant>
        <vt:i4>1441842</vt:i4>
      </vt:variant>
      <vt:variant>
        <vt:i4>68</vt:i4>
      </vt:variant>
      <vt:variant>
        <vt:i4>0</vt:i4>
      </vt:variant>
      <vt:variant>
        <vt:i4>5</vt:i4>
      </vt:variant>
      <vt:variant>
        <vt:lpwstr/>
      </vt:variant>
      <vt:variant>
        <vt:lpwstr>_Toc115214767</vt:lpwstr>
      </vt:variant>
      <vt:variant>
        <vt:i4>1441842</vt:i4>
      </vt:variant>
      <vt:variant>
        <vt:i4>62</vt:i4>
      </vt:variant>
      <vt:variant>
        <vt:i4>0</vt:i4>
      </vt:variant>
      <vt:variant>
        <vt:i4>5</vt:i4>
      </vt:variant>
      <vt:variant>
        <vt:lpwstr/>
      </vt:variant>
      <vt:variant>
        <vt:lpwstr>_Toc115214766</vt:lpwstr>
      </vt:variant>
      <vt:variant>
        <vt:i4>1441842</vt:i4>
      </vt:variant>
      <vt:variant>
        <vt:i4>56</vt:i4>
      </vt:variant>
      <vt:variant>
        <vt:i4>0</vt:i4>
      </vt:variant>
      <vt:variant>
        <vt:i4>5</vt:i4>
      </vt:variant>
      <vt:variant>
        <vt:lpwstr/>
      </vt:variant>
      <vt:variant>
        <vt:lpwstr>_Toc115214765</vt:lpwstr>
      </vt:variant>
      <vt:variant>
        <vt:i4>1441842</vt:i4>
      </vt:variant>
      <vt:variant>
        <vt:i4>50</vt:i4>
      </vt:variant>
      <vt:variant>
        <vt:i4>0</vt:i4>
      </vt:variant>
      <vt:variant>
        <vt:i4>5</vt:i4>
      </vt:variant>
      <vt:variant>
        <vt:lpwstr/>
      </vt:variant>
      <vt:variant>
        <vt:lpwstr>_Toc115214764</vt:lpwstr>
      </vt:variant>
      <vt:variant>
        <vt:i4>1441842</vt:i4>
      </vt:variant>
      <vt:variant>
        <vt:i4>44</vt:i4>
      </vt:variant>
      <vt:variant>
        <vt:i4>0</vt:i4>
      </vt:variant>
      <vt:variant>
        <vt:i4>5</vt:i4>
      </vt:variant>
      <vt:variant>
        <vt:lpwstr/>
      </vt:variant>
      <vt:variant>
        <vt:lpwstr>_Toc115214763</vt:lpwstr>
      </vt:variant>
      <vt:variant>
        <vt:i4>1441842</vt:i4>
      </vt:variant>
      <vt:variant>
        <vt:i4>38</vt:i4>
      </vt:variant>
      <vt:variant>
        <vt:i4>0</vt:i4>
      </vt:variant>
      <vt:variant>
        <vt:i4>5</vt:i4>
      </vt:variant>
      <vt:variant>
        <vt:lpwstr/>
      </vt:variant>
      <vt:variant>
        <vt:lpwstr>_Toc115214762</vt:lpwstr>
      </vt:variant>
      <vt:variant>
        <vt:i4>1441842</vt:i4>
      </vt:variant>
      <vt:variant>
        <vt:i4>32</vt:i4>
      </vt:variant>
      <vt:variant>
        <vt:i4>0</vt:i4>
      </vt:variant>
      <vt:variant>
        <vt:i4>5</vt:i4>
      </vt:variant>
      <vt:variant>
        <vt:lpwstr/>
      </vt:variant>
      <vt:variant>
        <vt:lpwstr>_Toc115214761</vt:lpwstr>
      </vt:variant>
      <vt:variant>
        <vt:i4>1441842</vt:i4>
      </vt:variant>
      <vt:variant>
        <vt:i4>26</vt:i4>
      </vt:variant>
      <vt:variant>
        <vt:i4>0</vt:i4>
      </vt:variant>
      <vt:variant>
        <vt:i4>5</vt:i4>
      </vt:variant>
      <vt:variant>
        <vt:lpwstr/>
      </vt:variant>
      <vt:variant>
        <vt:lpwstr>_Toc115214760</vt:lpwstr>
      </vt:variant>
      <vt:variant>
        <vt:i4>1376306</vt:i4>
      </vt:variant>
      <vt:variant>
        <vt:i4>20</vt:i4>
      </vt:variant>
      <vt:variant>
        <vt:i4>0</vt:i4>
      </vt:variant>
      <vt:variant>
        <vt:i4>5</vt:i4>
      </vt:variant>
      <vt:variant>
        <vt:lpwstr/>
      </vt:variant>
      <vt:variant>
        <vt:lpwstr>_Toc115214759</vt:lpwstr>
      </vt:variant>
      <vt:variant>
        <vt:i4>1376306</vt:i4>
      </vt:variant>
      <vt:variant>
        <vt:i4>14</vt:i4>
      </vt:variant>
      <vt:variant>
        <vt:i4>0</vt:i4>
      </vt:variant>
      <vt:variant>
        <vt:i4>5</vt:i4>
      </vt:variant>
      <vt:variant>
        <vt:lpwstr/>
      </vt:variant>
      <vt:variant>
        <vt:lpwstr>_Toc115214758</vt:lpwstr>
      </vt:variant>
      <vt:variant>
        <vt:i4>1376306</vt:i4>
      </vt:variant>
      <vt:variant>
        <vt:i4>8</vt:i4>
      </vt:variant>
      <vt:variant>
        <vt:i4>0</vt:i4>
      </vt:variant>
      <vt:variant>
        <vt:i4>5</vt:i4>
      </vt:variant>
      <vt:variant>
        <vt:lpwstr/>
      </vt:variant>
      <vt:variant>
        <vt:lpwstr>_Toc115214757</vt:lpwstr>
      </vt:variant>
      <vt:variant>
        <vt:i4>1376306</vt:i4>
      </vt:variant>
      <vt:variant>
        <vt:i4>2</vt:i4>
      </vt:variant>
      <vt:variant>
        <vt:i4>0</vt:i4>
      </vt:variant>
      <vt:variant>
        <vt:i4>5</vt:i4>
      </vt:variant>
      <vt:variant>
        <vt:lpwstr/>
      </vt:variant>
      <vt:variant>
        <vt:lpwstr>_Toc115214756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Injamam ul Haque</dc:creator>
  <cp:keywords/>
  <dc:description/>
  <cp:lastModifiedBy>Arif Mahmud</cp:lastModifiedBy>
  <cp:revision>79</cp:revision>
  <cp:lastPrinted>2023-04-04T21:38:00Z</cp:lastPrinted>
  <dcterms:created xsi:type="dcterms:W3CDTF">2022-09-27T17:53:00Z</dcterms:created>
  <dcterms:modified xsi:type="dcterms:W3CDTF">2023-04-26T18:59:00Z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0x010100AA841D4EC0F8B74DB7FFCDAE1B74A50F</vt:lpwstr>
  </property>
</Properties>
</file>